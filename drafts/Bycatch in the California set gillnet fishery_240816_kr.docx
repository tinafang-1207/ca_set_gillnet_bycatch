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commentsExtensible.xml" ContentType="application/vnd.openxmlformats-officedocument.wordprocessingml.commentsExtensible+xml"/>
  <Override PartName="/word/styles.xml" ContentType="application/vnd.openxmlformats-officedocument.wordprocessingml.styl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docProps/core.xml" ContentType="application/vnd.openxmlformats-package.core-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E08F4" w14:textId="77777777" w:rsidR="000B1011" w:rsidRDefault="00294FD2">
      <w:pPr>
        <w:pStyle w:val="Heading1"/>
      </w:pPr>
      <w:bookmarkStart w:id="0" w:name="_58a50o3sifw5" w:colFirst="0" w:colLast="0"/>
      <w:bookmarkEnd w:id="0"/>
      <w:r>
        <w:t>Estimates and drivers of protected species bycatch in the California set gillnet fishery</w:t>
      </w:r>
    </w:p>
    <w:p w14:paraId="485A7B17" w14:textId="77777777" w:rsidR="000B1011" w:rsidRDefault="00294FD2">
      <w:proofErr w:type="spellStart"/>
      <w:r w:rsidRPr="6B526DA6">
        <w:rPr>
          <w:lang w:val="en-US"/>
        </w:rPr>
        <w:t>Yutian</w:t>
      </w:r>
      <w:proofErr w:type="spellEnd"/>
      <w:r w:rsidRPr="6B526DA6">
        <w:rPr>
          <w:lang w:val="en-US"/>
        </w:rPr>
        <w:t xml:space="preserve"> Fang</w:t>
      </w:r>
      <w:r w:rsidRPr="6B526DA6">
        <w:rPr>
          <w:sz w:val="18"/>
          <w:szCs w:val="18"/>
          <w:vertAlign w:val="superscript"/>
          <w:lang w:val="en-US"/>
        </w:rPr>
        <w:t>1</w:t>
      </w:r>
      <w:r w:rsidRPr="6B526DA6">
        <w:rPr>
          <w:lang w:val="en-US"/>
        </w:rPr>
        <w:t>, James V. Carretta</w:t>
      </w:r>
      <w:r w:rsidRPr="6B526DA6">
        <w:rPr>
          <w:vertAlign w:val="superscript"/>
          <w:lang w:val="en-US"/>
        </w:rPr>
        <w:t>2</w:t>
      </w:r>
      <w:r w:rsidRPr="6B526DA6">
        <w:rPr>
          <w:lang w:val="en-US"/>
        </w:rPr>
        <w:t>, Christopher M. Free</w:t>
      </w:r>
      <w:r w:rsidRPr="6B526DA6">
        <w:rPr>
          <w:sz w:val="18"/>
          <w:szCs w:val="18"/>
          <w:vertAlign w:val="superscript"/>
          <w:lang w:val="en-US"/>
        </w:rPr>
        <w:t>3,1</w:t>
      </w:r>
    </w:p>
    <w:p w14:paraId="52310456" w14:textId="77777777" w:rsidR="000B1011" w:rsidRDefault="000B1011"/>
    <w:p w14:paraId="3D802F0F" w14:textId="77777777" w:rsidR="000B1011" w:rsidRDefault="00294FD2">
      <w:pPr>
        <w:rPr>
          <w:sz w:val="20"/>
          <w:szCs w:val="20"/>
        </w:rPr>
      </w:pPr>
      <w:bookmarkStart w:id="1" w:name="_3as4poj" w:colFirst="0" w:colLast="0"/>
      <w:bookmarkEnd w:id="1"/>
      <w:r>
        <w:rPr>
          <w:sz w:val="20"/>
          <w:szCs w:val="20"/>
          <w:vertAlign w:val="superscript"/>
        </w:rPr>
        <w:t>1</w:t>
      </w:r>
      <w:r>
        <w:rPr>
          <w:sz w:val="20"/>
          <w:szCs w:val="20"/>
        </w:rPr>
        <w:t xml:space="preserve"> Bren School of Environmental Science and Management, University of California, Santa Barbara, Santa Barbara, CA, 93106, USA</w:t>
      </w:r>
    </w:p>
    <w:p w14:paraId="799A27CA" w14:textId="77777777" w:rsidR="000B1011" w:rsidRDefault="00294FD2">
      <w:pPr>
        <w:rPr>
          <w:sz w:val="20"/>
          <w:szCs w:val="20"/>
        </w:rPr>
      </w:pPr>
      <w:bookmarkStart w:id="2" w:name="_g3n7v3im32g0" w:colFirst="0" w:colLast="0"/>
      <w:bookmarkEnd w:id="2"/>
      <w:r>
        <w:rPr>
          <w:sz w:val="20"/>
          <w:szCs w:val="20"/>
          <w:vertAlign w:val="superscript"/>
        </w:rPr>
        <w:t>2</w:t>
      </w:r>
      <w:r>
        <w:rPr>
          <w:sz w:val="20"/>
          <w:szCs w:val="20"/>
        </w:rPr>
        <w:t xml:space="preserve"> Southwest Fisheries Science Center, National Marine Fisheries Service, La Jolla, CA, USA</w:t>
      </w:r>
    </w:p>
    <w:p w14:paraId="29F56C51" w14:textId="77777777" w:rsidR="000B1011" w:rsidRDefault="00294FD2">
      <w:pPr>
        <w:rPr>
          <w:sz w:val="20"/>
          <w:szCs w:val="20"/>
        </w:rPr>
      </w:pPr>
      <w:bookmarkStart w:id="3" w:name="_1ci93xb" w:colFirst="0" w:colLast="0"/>
      <w:bookmarkEnd w:id="3"/>
      <w:r>
        <w:rPr>
          <w:sz w:val="20"/>
          <w:szCs w:val="20"/>
          <w:vertAlign w:val="superscript"/>
        </w:rPr>
        <w:t>3</w:t>
      </w:r>
      <w:r>
        <w:rPr>
          <w:sz w:val="20"/>
          <w:szCs w:val="20"/>
        </w:rPr>
        <w:t xml:space="preserve"> Marine Science Institute, University of California, Santa Barbara, Santa Barbara, CA, 93106, USA</w:t>
      </w:r>
    </w:p>
    <w:p w14:paraId="47492389" w14:textId="77777777" w:rsidR="000B1011" w:rsidRDefault="000B1011">
      <w:pPr>
        <w:rPr>
          <w:sz w:val="20"/>
          <w:szCs w:val="20"/>
        </w:rPr>
      </w:pPr>
      <w:bookmarkStart w:id="4" w:name="_njvtnbtbygzi" w:colFirst="0" w:colLast="0"/>
      <w:bookmarkEnd w:id="4"/>
    </w:p>
    <w:p w14:paraId="5BE51CE1" w14:textId="77777777" w:rsidR="000B1011" w:rsidRDefault="00294FD2">
      <w:pPr>
        <w:rPr>
          <w:rFonts w:ascii="Roboto" w:eastAsia="Roboto" w:hAnsi="Roboto" w:cs="Roboto"/>
          <w:b/>
          <w:color w:val="1F1F1F"/>
          <w:sz w:val="20"/>
          <w:szCs w:val="20"/>
        </w:rPr>
      </w:pPr>
      <w:r>
        <w:rPr>
          <w:b/>
          <w:sz w:val="20"/>
          <w:szCs w:val="20"/>
        </w:rPr>
        <w:t xml:space="preserve">* Corresponding author: </w:t>
      </w:r>
      <w:r>
        <w:rPr>
          <w:sz w:val="20"/>
          <w:szCs w:val="20"/>
        </w:rPr>
        <w:t>Bren School of Environmental Science and Management, University of California, Santa Barbara, 2400 Bren Hall, Santa Barbara, CA 93106-5131; yutianfang@umail.ucsb.edu</w:t>
      </w:r>
    </w:p>
    <w:p w14:paraId="7F91C2F8" w14:textId="17DA284C" w:rsidR="000B1011" w:rsidRPr="00F91063" w:rsidRDefault="00294FD2">
      <w:pPr>
        <w:pStyle w:val="Heading2"/>
      </w:pPr>
      <w:bookmarkStart w:id="5" w:name="_r10x3em0wr0i" w:colFirst="0" w:colLast="0"/>
      <w:bookmarkEnd w:id="5"/>
      <w:r w:rsidRPr="00F91063">
        <w:t>Abstract</w:t>
      </w:r>
    </w:p>
    <w:p w14:paraId="15F19F21" w14:textId="77777777" w:rsidR="000B1011" w:rsidRPr="00F91063" w:rsidRDefault="00294FD2" w:rsidP="00F91063">
      <w:r w:rsidRPr="6B526DA6">
        <w:rPr>
          <w:color w:val="202124"/>
          <w:highlight w:val="white"/>
          <w:lang w:val="en-US"/>
        </w:rPr>
        <w:t xml:space="preserve">The identification of efficient management strategies that reduce protected species bycatch while also minimizing impacts on fishing livelihoods is a global conservation challenge. Identifying such strategies requires understanding levels of bycatch relative to management targets as well as the relationship between bycatch risk and potential management levers. In this study, we use ratio estimators to reconstruct bycatch of selected marine mammal, seabird, and vulnerable fish species in the California </w:t>
      </w:r>
      <w:r w:rsidRPr="6B526DA6">
        <w:rPr>
          <w:rFonts w:eastAsia="Arial Unicode MS"/>
          <w:lang w:val="en-US"/>
        </w:rPr>
        <w:t>≥</w:t>
      </w:r>
      <w:r w:rsidRPr="6B526DA6">
        <w:rPr>
          <w:color w:val="202124"/>
          <w:highlight w:val="white"/>
          <w:lang w:val="en-US"/>
        </w:rPr>
        <w:t xml:space="preserve">3.5” set gillnet fishery from 1981-2022 and random forest models to identify drivers and hotspots of bycatch risk. We find that bycatch has dropped precipitously since the 1980s </w:t>
      </w:r>
      <w:proofErr w:type="gramStart"/>
      <w:r w:rsidRPr="6B526DA6">
        <w:rPr>
          <w:color w:val="202124"/>
          <w:highlight w:val="white"/>
          <w:lang w:val="en-US"/>
        </w:rPr>
        <w:t>as a result of</w:t>
      </w:r>
      <w:proofErr w:type="gramEnd"/>
      <w:r w:rsidRPr="6B526DA6">
        <w:rPr>
          <w:color w:val="202124"/>
          <w:highlight w:val="white"/>
          <w:lang w:val="en-US"/>
        </w:rPr>
        <w:t xml:space="preserve"> management, but at significant costs to fisheries participation and revenues. Recent marine mammal bycatch ranges from 0.4% to 6.6% of allowed incidental take and marine mammal populations are recovering. </w:t>
      </w:r>
      <w:r w:rsidRPr="6B526DA6">
        <w:rPr>
          <w:lang w:val="en-US"/>
        </w:rPr>
        <w:t xml:space="preserve">Spatial-temporal drivers of bycatch risk were more important than fishing-related drivers of risk, suggesting that spatial-temporal closures would be more effective than soak time or mesh size restrictions at further limiting bycatch. For each species, we identified 2-5 hotspots of elevated hotspot risk as candidates for temporary seasonal closures. </w:t>
      </w:r>
      <w:r w:rsidRPr="6B526DA6">
        <w:rPr>
          <w:color w:val="202124"/>
          <w:highlight w:val="white"/>
          <w:lang w:val="en-US"/>
        </w:rPr>
        <w:t>Bycatch risk for harbor seal (</w:t>
      </w:r>
      <w:proofErr w:type="spellStart"/>
      <w:r w:rsidRPr="6B526DA6">
        <w:rPr>
          <w:i/>
          <w:iCs/>
          <w:color w:val="202124"/>
          <w:highlight w:val="white"/>
          <w:lang w:val="en-US"/>
        </w:rPr>
        <w:t>Phoca</w:t>
      </w:r>
      <w:proofErr w:type="spellEnd"/>
      <w:r w:rsidRPr="6B526DA6">
        <w:rPr>
          <w:i/>
          <w:iCs/>
          <w:color w:val="202124"/>
          <w:highlight w:val="white"/>
          <w:lang w:val="en-US"/>
        </w:rPr>
        <w:t xml:space="preserve"> </w:t>
      </w:r>
      <w:proofErr w:type="spellStart"/>
      <w:r w:rsidRPr="6B526DA6">
        <w:rPr>
          <w:i/>
          <w:iCs/>
          <w:color w:val="202124"/>
          <w:highlight w:val="white"/>
          <w:lang w:val="en-US"/>
        </w:rPr>
        <w:t>vitulina</w:t>
      </w:r>
      <w:proofErr w:type="spellEnd"/>
      <w:r w:rsidRPr="6B526DA6">
        <w:rPr>
          <w:color w:val="202124"/>
          <w:highlight w:val="white"/>
          <w:lang w:val="en-US"/>
        </w:rPr>
        <w:t>) and California sea lion (</w:t>
      </w:r>
      <w:r w:rsidRPr="6B526DA6">
        <w:rPr>
          <w:i/>
          <w:iCs/>
          <w:color w:val="202124"/>
          <w:highlight w:val="white"/>
          <w:lang w:val="en-US"/>
        </w:rPr>
        <w:t>Zalophus californianus</w:t>
      </w:r>
      <w:r w:rsidRPr="6B526DA6">
        <w:rPr>
          <w:color w:val="202124"/>
          <w:highlight w:val="white"/>
          <w:lang w:val="en-US"/>
        </w:rPr>
        <w:t>), the species facing the largest bycatch concerns, is especially high from April 1</w:t>
      </w:r>
      <w:r w:rsidRPr="6B526DA6">
        <w:rPr>
          <w:color w:val="202124"/>
          <w:highlight w:val="white"/>
          <w:vertAlign w:val="superscript"/>
          <w:lang w:val="en-US"/>
        </w:rPr>
        <w:t>st</w:t>
      </w:r>
      <w:r w:rsidRPr="6B526DA6">
        <w:rPr>
          <w:color w:val="202124"/>
          <w:highlight w:val="white"/>
          <w:lang w:val="en-US"/>
        </w:rPr>
        <w:t xml:space="preserve"> to June 15</w:t>
      </w:r>
      <w:r w:rsidRPr="6B526DA6">
        <w:rPr>
          <w:color w:val="202124"/>
          <w:highlight w:val="white"/>
          <w:vertAlign w:val="superscript"/>
          <w:lang w:val="en-US"/>
        </w:rPr>
        <w:t>th</w:t>
      </w:r>
      <w:r w:rsidRPr="6B526DA6">
        <w:rPr>
          <w:color w:val="202124"/>
          <w:highlight w:val="white"/>
          <w:lang w:val="en-US"/>
        </w:rPr>
        <w:t xml:space="preserve">, suggesting that hotspot closures during this </w:t>
      </w:r>
      <w:proofErr w:type="gramStart"/>
      <w:r w:rsidRPr="6B526DA6">
        <w:rPr>
          <w:color w:val="202124"/>
          <w:highlight w:val="white"/>
          <w:lang w:val="en-US"/>
        </w:rPr>
        <w:t>2.5 month</w:t>
      </w:r>
      <w:proofErr w:type="gramEnd"/>
      <w:r w:rsidRPr="6B526DA6">
        <w:rPr>
          <w:color w:val="202124"/>
          <w:highlight w:val="white"/>
          <w:lang w:val="en-US"/>
        </w:rPr>
        <w:t xml:space="preserve"> time period could be especially efficient. Our study also highlights the value of competing multiple modeling approaches to identify methods that best predict rare bycatch events.</w:t>
      </w:r>
    </w:p>
    <w:p w14:paraId="71727234" w14:textId="77777777" w:rsidR="000B1011" w:rsidRPr="00F91063" w:rsidRDefault="000B1011"/>
    <w:p w14:paraId="4E941E17" w14:textId="77777777" w:rsidR="000B1011" w:rsidRPr="00F91063" w:rsidRDefault="00294FD2">
      <w:r w:rsidRPr="00F91063">
        <w:rPr>
          <w:b/>
        </w:rPr>
        <w:t>Keywords:</w:t>
      </w:r>
      <w:r w:rsidRPr="00F91063">
        <w:t xml:space="preserve"> gillnet, bycatch, marine mammals, seabirds, area-based management</w:t>
      </w:r>
    </w:p>
    <w:p w14:paraId="23533319" w14:textId="77777777" w:rsidR="000B1011" w:rsidRPr="00F91063" w:rsidRDefault="000B1011"/>
    <w:p w14:paraId="49DBF849" w14:textId="77777777" w:rsidR="000B1011" w:rsidRPr="00F91063" w:rsidRDefault="00294FD2">
      <w:r w:rsidRPr="00F91063">
        <w:rPr>
          <w:b/>
        </w:rPr>
        <w:t>Target journal:</w:t>
      </w:r>
      <w:r w:rsidRPr="00F91063">
        <w:t xml:space="preserve"> </w:t>
      </w:r>
      <w:hyperlink r:id="rId7">
        <w:r w:rsidRPr="00F91063">
          <w:rPr>
            <w:i/>
            <w:color w:val="1155CC"/>
            <w:u w:val="single"/>
          </w:rPr>
          <w:t>Biological Conservation</w:t>
        </w:r>
      </w:hyperlink>
    </w:p>
    <w:p w14:paraId="16D0D6D3" w14:textId="77777777" w:rsidR="000B1011" w:rsidRPr="00F91063" w:rsidRDefault="000B1011"/>
    <w:p w14:paraId="64CE0902" w14:textId="77777777" w:rsidR="000B1011" w:rsidRPr="00F91063" w:rsidRDefault="00294FD2">
      <w:r w:rsidRPr="00F91063">
        <w:rPr>
          <w:b/>
        </w:rPr>
        <w:t>Important documents:</w:t>
      </w:r>
      <w:r w:rsidRPr="00F91063">
        <w:t xml:space="preserve"> </w:t>
      </w:r>
      <w:hyperlink r:id="rId8">
        <w:r w:rsidRPr="00F91063">
          <w:rPr>
            <w:color w:val="1155CC"/>
            <w:u w:val="single"/>
          </w:rPr>
          <w:t>Google Drive</w:t>
        </w:r>
      </w:hyperlink>
      <w:r w:rsidRPr="00F91063">
        <w:t xml:space="preserve"> | </w:t>
      </w:r>
      <w:hyperlink r:id="rId9">
        <w:r w:rsidRPr="00F91063">
          <w:rPr>
            <w:color w:val="1155CC"/>
            <w:u w:val="single"/>
          </w:rPr>
          <w:t>presentation</w:t>
        </w:r>
      </w:hyperlink>
      <w:r w:rsidRPr="00F91063">
        <w:t xml:space="preserve"> | </w:t>
      </w:r>
      <w:hyperlink r:id="rId10">
        <w:r w:rsidRPr="00F91063">
          <w:rPr>
            <w:color w:val="1155CC"/>
            <w:u w:val="single"/>
          </w:rPr>
          <w:t>old text document</w:t>
        </w:r>
      </w:hyperlink>
      <w:r w:rsidRPr="00F91063">
        <w:rPr>
          <w:color w:val="FF0000"/>
        </w:rPr>
        <w:t xml:space="preserve"> </w:t>
      </w:r>
      <w:r w:rsidRPr="00F91063">
        <w:t xml:space="preserve">| </w:t>
      </w:r>
      <w:hyperlink r:id="rId11">
        <w:r w:rsidRPr="00F91063">
          <w:rPr>
            <w:color w:val="1155CC"/>
            <w:u w:val="single"/>
          </w:rPr>
          <w:t>cover letter</w:t>
        </w:r>
      </w:hyperlink>
    </w:p>
    <w:p w14:paraId="4F3C7FF2" w14:textId="77777777" w:rsidR="000B1011" w:rsidRPr="00F91063" w:rsidRDefault="00294FD2">
      <w:r w:rsidRPr="00F91063">
        <w:br w:type="page"/>
      </w:r>
    </w:p>
    <w:p w14:paraId="5F05482B" w14:textId="77777777" w:rsidR="000B1011" w:rsidRPr="00F91063" w:rsidRDefault="00294FD2">
      <w:pPr>
        <w:pStyle w:val="Heading2"/>
        <w:rPr>
          <w:color w:val="202124"/>
          <w:highlight w:val="white"/>
        </w:rPr>
      </w:pPr>
      <w:bookmarkStart w:id="6" w:name="_gtstgq3iv639" w:colFirst="0" w:colLast="0"/>
      <w:bookmarkEnd w:id="6"/>
      <w:r w:rsidRPr="00F91063">
        <w:lastRenderedPageBreak/>
        <w:t>Highlights</w:t>
      </w:r>
    </w:p>
    <w:p w14:paraId="7F779C4B" w14:textId="77777777" w:rsidR="00F91063" w:rsidRPr="00F91063" w:rsidRDefault="00294FD2" w:rsidP="6B526DA6">
      <w:pPr>
        <w:numPr>
          <w:ilvl w:val="0"/>
          <w:numId w:val="1"/>
        </w:numPr>
        <w:rPr>
          <w:color w:val="202124"/>
          <w:highlight w:val="white"/>
          <w:lang w:val="en-US"/>
        </w:rPr>
      </w:pPr>
      <w:r w:rsidRPr="6B526DA6">
        <w:rPr>
          <w:rFonts w:eastAsia="Arial Unicode MS"/>
          <w:color w:val="202124"/>
          <w:highlight w:val="white"/>
          <w:lang w:val="en-US"/>
        </w:rPr>
        <w:t>We evaluate protected species bycatch in the California ≥</w:t>
      </w:r>
      <w:proofErr w:type="gramStart"/>
      <w:r w:rsidRPr="6B526DA6">
        <w:rPr>
          <w:rFonts w:eastAsia="Arial Unicode MS"/>
          <w:color w:val="202124"/>
          <w:highlight w:val="white"/>
          <w:lang w:val="en-US"/>
        </w:rPr>
        <w:t>3.5 inch</w:t>
      </w:r>
      <w:proofErr w:type="gramEnd"/>
      <w:r w:rsidRPr="6B526DA6">
        <w:rPr>
          <w:rFonts w:eastAsia="Arial Unicode MS"/>
          <w:color w:val="202124"/>
          <w:highlight w:val="white"/>
          <w:lang w:val="en-US"/>
        </w:rPr>
        <w:t xml:space="preserve"> set gillnet fishery</w:t>
      </w:r>
    </w:p>
    <w:p w14:paraId="0BFCD497" w14:textId="72ECBF66" w:rsidR="000B1011" w:rsidRPr="00F91063" w:rsidRDefault="00294FD2" w:rsidP="00F91063">
      <w:pPr>
        <w:numPr>
          <w:ilvl w:val="0"/>
          <w:numId w:val="1"/>
        </w:numPr>
        <w:rPr>
          <w:color w:val="202124"/>
          <w:highlight w:val="white"/>
        </w:rPr>
      </w:pPr>
      <w:r w:rsidRPr="00F91063">
        <w:rPr>
          <w:color w:val="202124"/>
          <w:highlight w:val="white"/>
        </w:rPr>
        <w:t>Bycatch has declined precipitously due to management and reduced fishing effort</w:t>
      </w:r>
    </w:p>
    <w:p w14:paraId="7D744B71" w14:textId="77777777" w:rsidR="000B1011" w:rsidRPr="00F91063" w:rsidRDefault="00294FD2" w:rsidP="00F91063">
      <w:pPr>
        <w:numPr>
          <w:ilvl w:val="0"/>
          <w:numId w:val="1"/>
        </w:numPr>
        <w:rPr>
          <w:color w:val="202124"/>
          <w:highlight w:val="white"/>
        </w:rPr>
      </w:pPr>
      <w:r w:rsidRPr="00F91063">
        <w:rPr>
          <w:color w:val="202124"/>
          <w:highlight w:val="white"/>
        </w:rPr>
        <w:t>Recent marine mammal bycatch ranges from 0.4-6.6% of the allowed incidental take</w:t>
      </w:r>
    </w:p>
    <w:p w14:paraId="717F1CCB" w14:textId="77777777" w:rsidR="000B1011" w:rsidRPr="00F91063" w:rsidRDefault="00294FD2" w:rsidP="00F91063">
      <w:pPr>
        <w:numPr>
          <w:ilvl w:val="0"/>
          <w:numId w:val="1"/>
        </w:numPr>
        <w:rPr>
          <w:color w:val="202124"/>
          <w:highlight w:val="white"/>
        </w:rPr>
      </w:pPr>
      <w:r w:rsidRPr="00F91063">
        <w:rPr>
          <w:color w:val="202124"/>
          <w:highlight w:val="white"/>
        </w:rPr>
        <w:t>Targeted time-area closures reduce bycatch better than mesh size or soak time limits</w:t>
      </w:r>
    </w:p>
    <w:p w14:paraId="3480836B" w14:textId="77777777" w:rsidR="000B1011" w:rsidRPr="00F91063" w:rsidRDefault="00294FD2" w:rsidP="00F91063">
      <w:pPr>
        <w:numPr>
          <w:ilvl w:val="0"/>
          <w:numId w:val="1"/>
        </w:numPr>
        <w:rPr>
          <w:color w:val="202124"/>
          <w:highlight w:val="white"/>
        </w:rPr>
      </w:pPr>
      <w:r w:rsidRPr="00F91063">
        <w:rPr>
          <w:color w:val="202124"/>
          <w:highlight w:val="white"/>
        </w:rPr>
        <w:t>Competing multiple modeling approaches improves predictions of rare bycatch events</w:t>
      </w:r>
    </w:p>
    <w:p w14:paraId="7AEDD9DC" w14:textId="27AFE4CE" w:rsidR="000B1011" w:rsidRPr="00F91063" w:rsidRDefault="000B1011" w:rsidP="000C6EBD">
      <w:pPr>
        <w:pStyle w:val="Heading2"/>
      </w:pPr>
      <w:bookmarkStart w:id="7" w:name="_jor5njxy2smz" w:colFirst="0" w:colLast="0"/>
      <w:bookmarkEnd w:id="7"/>
    </w:p>
    <w:p w14:paraId="11CBCF60" w14:textId="77777777" w:rsidR="000B1011" w:rsidRPr="00F91063" w:rsidRDefault="00294FD2">
      <w:r w:rsidRPr="00F91063">
        <w:br w:type="page"/>
      </w:r>
    </w:p>
    <w:p w14:paraId="52DF527E" w14:textId="77777777" w:rsidR="000B1011" w:rsidRPr="00F91063" w:rsidRDefault="00294FD2">
      <w:pPr>
        <w:pStyle w:val="Heading2"/>
      </w:pPr>
      <w:bookmarkStart w:id="8" w:name="_i67j3i3n4gtr" w:colFirst="0" w:colLast="0"/>
      <w:bookmarkEnd w:id="8"/>
      <w:r w:rsidRPr="00F91063">
        <w:lastRenderedPageBreak/>
        <w:t>1. Introduction</w:t>
      </w:r>
    </w:p>
    <w:p w14:paraId="5C6C8397" w14:textId="7C1EBEC6" w:rsidR="000B1011" w:rsidRPr="00F91063" w:rsidRDefault="00294FD2">
      <w:r w:rsidRPr="00F91063">
        <w:tab/>
      </w:r>
      <w:commentRangeStart w:id="9"/>
      <w:r w:rsidRPr="6B526DA6">
        <w:rPr>
          <w:lang w:val="en-US"/>
        </w:rPr>
        <w:t>Bycatch</w:t>
      </w:r>
      <w:commentRangeEnd w:id="9"/>
      <w:r w:rsidR="008D7F00">
        <w:rPr>
          <w:rStyle w:val="CommentReference"/>
        </w:rPr>
        <w:commentReference w:id="9"/>
      </w:r>
      <w:r w:rsidRPr="6B526DA6">
        <w:rPr>
          <w:lang w:val="en-US"/>
        </w:rPr>
        <w:t xml:space="preserve">, the accidental capture of non-target species in fisheries, presents a significant conservation and economic challenge </w:t>
      </w:r>
      <w:hyperlink r:id="rId16">
        <w:r w:rsidRPr="6B526DA6">
          <w:rPr>
            <w:lang w:val="en-US"/>
          </w:rPr>
          <w:t xml:space="preserve">(Crowder and Murawski, 1998; </w:t>
        </w:r>
        <w:proofErr w:type="spellStart"/>
        <w:r w:rsidRPr="6B526DA6">
          <w:rPr>
            <w:lang w:val="en-US"/>
          </w:rPr>
          <w:t>Soykan</w:t>
        </w:r>
        <w:proofErr w:type="spellEnd"/>
        <w:r w:rsidRPr="6B526DA6">
          <w:rPr>
            <w:lang w:val="en-US"/>
          </w:rPr>
          <w:t xml:space="preserve"> et al., 2008)</w:t>
        </w:r>
      </w:hyperlink>
      <w:r w:rsidRPr="6B526DA6">
        <w:rPr>
          <w:lang w:val="en-US"/>
        </w:rPr>
        <w:t xml:space="preserve">. Bycatch of large-bodied, slow-growing, low productivity species such as marine mammals, sea turtles, and seabirds </w:t>
      </w:r>
      <w:hyperlink r:id="rId17">
        <w:r w:rsidRPr="6B526DA6">
          <w:rPr>
            <w:lang w:val="en-US"/>
          </w:rPr>
          <w:t xml:space="preserve">(Crowder and Murawski, 1998; Read et al., 2006; </w:t>
        </w:r>
        <w:proofErr w:type="spellStart"/>
        <w:r w:rsidRPr="6B526DA6">
          <w:rPr>
            <w:lang w:val="en-US"/>
          </w:rPr>
          <w:t>Soykan</w:t>
        </w:r>
        <w:proofErr w:type="spellEnd"/>
        <w:r w:rsidRPr="6B526DA6">
          <w:rPr>
            <w:lang w:val="en-US"/>
          </w:rPr>
          <w:t xml:space="preserve"> et al., 2008)</w:t>
        </w:r>
      </w:hyperlink>
      <w:r w:rsidRPr="6B526DA6">
        <w:rPr>
          <w:lang w:val="en-US"/>
        </w:rPr>
        <w:t xml:space="preserve"> is of particularly high concern, as the morality of individuals in these vulnerable populations, often recovering from historical exploitation, can threaten population collapse and even extinction </w:t>
      </w:r>
      <w:hyperlink r:id="rId18">
        <w:r w:rsidRPr="6B526DA6">
          <w:rPr>
            <w:lang w:val="en-US"/>
          </w:rPr>
          <w:t>(Geijer and Read, 2013; Read et al., 2006)</w:t>
        </w:r>
      </w:hyperlink>
      <w:r w:rsidRPr="6B526DA6">
        <w:rPr>
          <w:lang w:val="en-US"/>
        </w:rPr>
        <w:t xml:space="preserve">. As a result, many countries have established strict mandates to limit bycatch of vulnerable species, which can result in fisheries closures and other severe restrictions </w:t>
      </w:r>
      <w:hyperlink r:id="rId19">
        <w:r w:rsidRPr="6B526DA6">
          <w:rPr>
            <w:lang w:val="en-US"/>
          </w:rPr>
          <w:t>(Crowder and Murawski, 1998; Senko et al., 2014)</w:t>
        </w:r>
      </w:hyperlink>
      <w:r w:rsidRPr="6B526DA6">
        <w:rPr>
          <w:lang w:val="en-US"/>
        </w:rPr>
        <w:t>. These restrictions can significantly disrupt fishing operations with serious social and economic consequences</w:t>
      </w:r>
      <w:ins w:id="10" w:author="Ramey, Kirsten@Wildlife" w:date="2024-07-16T18:45:00Z" w16du:dateUtc="2024-07-17T01:45:00Z">
        <w:r w:rsidR="00DF475F">
          <w:rPr>
            <w:lang w:val="en-US"/>
          </w:rPr>
          <w:t xml:space="preserve"> </w:t>
        </w:r>
      </w:ins>
      <w:hyperlink r:id="rId20">
        <w:r w:rsidRPr="6B526DA6">
          <w:rPr>
            <w:lang w:val="en-US"/>
          </w:rPr>
          <w:t>(Smith et al., 2020)</w:t>
        </w:r>
      </w:hyperlink>
      <w:r w:rsidRPr="6B526DA6">
        <w:rPr>
          <w:lang w:val="en-US"/>
        </w:rPr>
        <w:t>. Due to the negative ecological, economic, and social impacts of fishery bycatch, bycatch avoidance is an important objective for global fishery management. A sustainably managed fishery with low bycatch can not only provide ecological benefits, but also social and economic benefits by providing a sustainable source of income, food, and nutrition.</w:t>
      </w:r>
    </w:p>
    <w:p w14:paraId="4A010D33" w14:textId="77777777" w:rsidR="000B1011" w:rsidRPr="00F91063" w:rsidRDefault="000B1011"/>
    <w:p w14:paraId="25643319" w14:textId="77777777" w:rsidR="000B1011" w:rsidRPr="00F91063" w:rsidRDefault="00294FD2">
      <w:r w:rsidRPr="00F91063">
        <w:tab/>
      </w:r>
      <w:r w:rsidRPr="6B526DA6">
        <w:rPr>
          <w:lang w:val="en-US"/>
        </w:rPr>
        <w:t xml:space="preserve">To guide effective bycatch reduction policies, it is important to understand the magnitude of historical and recent bycatch as well as the drivers of bycatch in a fishery. Estimates of total bycatch are needed to determine whether bycatch exceeds management targets or is on pace to exceed targets in the near future </w:t>
      </w:r>
      <w:hyperlink r:id="rId21">
        <w:r w:rsidRPr="6B526DA6">
          <w:rPr>
            <w:lang w:val="en-US"/>
          </w:rPr>
          <w:t>(Bjørge et al., 2013; Geijer and Read, 2013; Read et al., 2006)</w:t>
        </w:r>
      </w:hyperlink>
      <w:r w:rsidRPr="6B526DA6">
        <w:rPr>
          <w:lang w:val="en-US"/>
        </w:rPr>
        <w:t xml:space="preserve">. Historical bycatch estimates also offer insights into the effectiveness of past management interventions, which provide useful benchmarks for adapting management in response to contemporary bycatch levels and trends. Understanding the drivers of bycatch risk is critical to guiding effective and efficient management adaptations. For example, determining whether bycatch is concentrated within specific areas or seasons can support the design of time-area closures that prevent fishing when/where risk is high while maintaining fishing opportunities elsewhere </w:t>
      </w:r>
      <w:hyperlink r:id="rId22">
        <w:r w:rsidRPr="6B526DA6">
          <w:rPr>
            <w:lang w:val="en-US"/>
          </w:rPr>
          <w:t xml:space="preserve">(Lewison et al., 2014; </w:t>
        </w:r>
        <w:proofErr w:type="spellStart"/>
        <w:r w:rsidRPr="6B526DA6">
          <w:rPr>
            <w:lang w:val="en-US"/>
          </w:rPr>
          <w:t>Soykan</w:t>
        </w:r>
        <w:proofErr w:type="spellEnd"/>
        <w:r w:rsidRPr="6B526DA6">
          <w:rPr>
            <w:lang w:val="en-US"/>
          </w:rPr>
          <w:t xml:space="preserve"> et al., 2008)</w:t>
        </w:r>
      </w:hyperlink>
      <w:r w:rsidRPr="6B526DA6">
        <w:rPr>
          <w:lang w:val="en-US"/>
        </w:rPr>
        <w:t>. Similarly, gear restrictions, soak time restrictions, or time of day restrictions can be used to curb bycatch if there are strong relationships between bycatch risk and gear and other fishing characteristics of fishing (</w:t>
      </w:r>
      <w:r w:rsidRPr="6B526DA6">
        <w:rPr>
          <w:highlight w:val="yellow"/>
          <w:lang w:val="en-US"/>
        </w:rPr>
        <w:t>citations</w:t>
      </w:r>
      <w:r w:rsidRPr="6B526DA6">
        <w:rPr>
          <w:lang w:val="en-US"/>
        </w:rPr>
        <w:t xml:space="preserve">). Without this information, bycatch management must be precautionary to guarantee compliance with protected species legislation, which could forego considerable fisheries yields. </w:t>
      </w:r>
    </w:p>
    <w:p w14:paraId="10090A32" w14:textId="77777777" w:rsidR="000B1011" w:rsidRPr="00F91063" w:rsidRDefault="000B1011"/>
    <w:p w14:paraId="45D8D7E9" w14:textId="77777777" w:rsidR="000B1011" w:rsidRPr="00F91063" w:rsidRDefault="00294FD2">
      <w:pPr>
        <w:ind w:firstLine="720"/>
      </w:pPr>
      <w:r w:rsidRPr="6B526DA6">
        <w:rPr>
          <w:lang w:val="en-US"/>
        </w:rPr>
        <w:t xml:space="preserve">Because observer programs, which place trained scientists on fishing vessels to collect bycatch data, are costly and rarely cover all fishing trips, various analytical approaches have been developed to estimate unobserved bycatch and to evaluate drivers of bycatch. Ratio estimation, which assumes that the rate of bycatch in observed fishing trips is proportional to the rate for all fishing trips, is one of the most common strategies </w:t>
      </w:r>
      <w:hyperlink r:id="rId23">
        <w:r w:rsidRPr="6B526DA6">
          <w:rPr>
            <w:lang w:val="en-US"/>
          </w:rPr>
          <w:t>(Cochran, 1977; Stock et al., 2019)</w:t>
        </w:r>
      </w:hyperlink>
      <w:r w:rsidRPr="6B526DA6">
        <w:rPr>
          <w:lang w:val="en-US"/>
        </w:rPr>
        <w:t xml:space="preserve">. The reliability of this simple approach increases if there are sufficient data to support estimates within meaningful spatial or temporal strata (e.g., regions, depth zones, seasons). However, ratio estimation can produce biased estimates if other factors (e.g., gear type, soak time, time of day) influence bycatch rates </w:t>
      </w:r>
      <w:hyperlink r:id="rId24">
        <w:r w:rsidRPr="6B526DA6">
          <w:rPr>
            <w:lang w:val="en-US"/>
          </w:rPr>
          <w:t>(ICES, 2007)</w:t>
        </w:r>
      </w:hyperlink>
      <w:r w:rsidRPr="6B526DA6">
        <w:rPr>
          <w:lang w:val="en-US"/>
        </w:rPr>
        <w:t xml:space="preserve"> or if low sample sizes lead to spuriously low or high bycatch rates within a strata </w:t>
      </w:r>
      <w:hyperlink r:id="rId25">
        <w:r w:rsidRPr="6B526DA6">
          <w:rPr>
            <w:lang w:val="en-US"/>
          </w:rPr>
          <w:t xml:space="preserve">(Martin et al., 2015; McCracken, 2004; Ortiz and Arocha, 2004; Rochet and </w:t>
        </w:r>
        <w:proofErr w:type="spellStart"/>
        <w:r w:rsidRPr="6B526DA6">
          <w:rPr>
            <w:lang w:val="en-US"/>
          </w:rPr>
          <w:t>Trenkel</w:t>
        </w:r>
        <w:proofErr w:type="spellEnd"/>
        <w:r w:rsidRPr="6B526DA6">
          <w:rPr>
            <w:lang w:val="en-US"/>
          </w:rPr>
          <w:t>, 2005)</w:t>
        </w:r>
      </w:hyperlink>
      <w:r w:rsidRPr="6B526DA6">
        <w:rPr>
          <w:lang w:val="en-US"/>
        </w:rPr>
        <w:t xml:space="preserve">. Model-based approaches, which use statistical </w:t>
      </w:r>
      <w:r w:rsidRPr="6B526DA6">
        <w:rPr>
          <w:lang w:val="en-US"/>
        </w:rPr>
        <w:lastRenderedPageBreak/>
        <w:t xml:space="preserve">models to estimate bycatch, can overcome these limitations by incorporating a wider suite of covariates and are thought to produce better bycatch estimates </w:t>
      </w:r>
      <w:hyperlink r:id="rId26">
        <w:r w:rsidRPr="6B526DA6">
          <w:rPr>
            <w:lang w:val="en-US"/>
          </w:rPr>
          <w:t>(Stock et al., 2019)</w:t>
        </w:r>
      </w:hyperlink>
      <w:r w:rsidRPr="6B526DA6">
        <w:rPr>
          <w:lang w:val="en-US"/>
        </w:rPr>
        <w:t xml:space="preserve">. Additionally, these approaches can support management by identifying drivers of bycatch risk and by predicting detailed hotspots of risk </w:t>
      </w:r>
      <w:hyperlink r:id="rId27">
        <w:r w:rsidRPr="6B526DA6">
          <w:rPr>
            <w:lang w:val="en-US"/>
          </w:rPr>
          <w:t>(Long et al., 2024; Lopez et al., 2024; Stock et al., 2019)</w:t>
        </w:r>
      </w:hyperlink>
      <w:r w:rsidRPr="6B526DA6">
        <w:rPr>
          <w:lang w:val="en-US"/>
        </w:rPr>
        <w:t>.</w:t>
      </w:r>
    </w:p>
    <w:p w14:paraId="2ADFE4E1" w14:textId="77777777" w:rsidR="000B1011" w:rsidRPr="00F91063" w:rsidRDefault="000B1011">
      <w:pPr>
        <w:ind w:firstLine="720"/>
      </w:pPr>
    </w:p>
    <w:p w14:paraId="6A5C6068" w14:textId="38A6EC18" w:rsidR="000B1011" w:rsidRPr="00F91063" w:rsidRDefault="00294FD2" w:rsidP="6B526DA6">
      <w:pPr>
        <w:rPr>
          <w:color w:val="202124"/>
          <w:highlight w:val="white"/>
          <w:lang w:val="en-US"/>
        </w:rPr>
      </w:pPr>
      <w:r w:rsidRPr="00F91063">
        <w:tab/>
      </w:r>
      <w:r w:rsidRPr="6B526DA6">
        <w:rPr>
          <w:lang w:val="en-US"/>
        </w:rPr>
        <w:t>The California set gillnet fishery presents an urgent need for bycatch estimation. The fishery occurs in southern California and targets California halibut (</w:t>
      </w:r>
      <w:r w:rsidRPr="6B526DA6">
        <w:rPr>
          <w:i/>
          <w:iCs/>
          <w:color w:val="202124"/>
          <w:highlight w:val="white"/>
          <w:lang w:val="en-US"/>
        </w:rPr>
        <w:t>Paralichthys californicus</w:t>
      </w:r>
      <w:r w:rsidRPr="6B526DA6">
        <w:rPr>
          <w:rFonts w:eastAsia="Roboto"/>
          <w:color w:val="202124"/>
          <w:sz w:val="21"/>
          <w:szCs w:val="21"/>
          <w:highlight w:val="white"/>
          <w:lang w:val="en-US"/>
        </w:rPr>
        <w:t>)</w:t>
      </w:r>
      <w:r w:rsidRPr="6B526DA6">
        <w:rPr>
          <w:lang w:val="en-US"/>
        </w:rPr>
        <w:t>, white seabass (</w:t>
      </w:r>
      <w:r w:rsidRPr="6B526DA6">
        <w:rPr>
          <w:i/>
          <w:iCs/>
          <w:color w:val="202124"/>
          <w:highlight w:val="white"/>
          <w:lang w:val="en-US"/>
        </w:rPr>
        <w:t>Atractoscion nobilis</w:t>
      </w:r>
      <w:r w:rsidRPr="6B526DA6">
        <w:rPr>
          <w:rFonts w:eastAsia="Roboto"/>
          <w:color w:val="202124"/>
          <w:sz w:val="21"/>
          <w:szCs w:val="21"/>
          <w:highlight w:val="white"/>
          <w:lang w:val="en-US"/>
        </w:rPr>
        <w:t>),</w:t>
      </w:r>
      <w:r w:rsidRPr="6B526DA6">
        <w:rPr>
          <w:lang w:val="en-US"/>
        </w:rPr>
        <w:t xml:space="preserve"> and Pacific angel shark (</w:t>
      </w:r>
      <w:r w:rsidRPr="6B526DA6">
        <w:rPr>
          <w:i/>
          <w:iCs/>
          <w:color w:val="202124"/>
          <w:highlight w:val="white"/>
          <w:lang w:val="en-US"/>
        </w:rPr>
        <w:t>Squatina californica</w:t>
      </w:r>
      <w:r w:rsidRPr="6B526DA6">
        <w:rPr>
          <w:rFonts w:eastAsia="Roboto"/>
          <w:color w:val="202124"/>
          <w:sz w:val="21"/>
          <w:szCs w:val="21"/>
          <w:highlight w:val="white"/>
          <w:lang w:val="en-US"/>
        </w:rPr>
        <w:t>), among other species</w:t>
      </w:r>
      <w:r w:rsidRPr="6B526DA6">
        <w:rPr>
          <w:lang w:val="en-US"/>
        </w:rPr>
        <w:t xml:space="preserve">. It is currently listed as a Category </w:t>
      </w:r>
      <w:r w:rsidRPr="6B526DA6">
        <w:rPr>
          <w:color w:val="202124"/>
          <w:highlight w:val="white"/>
          <w:lang w:val="en-US"/>
        </w:rPr>
        <w:t xml:space="preserve">II fishery under the U.S. Marine Mammal Protection Act (MMPA), indicating that it presents a medium bycatch threat to protected marine species </w:t>
      </w:r>
      <w:hyperlink r:id="rId28">
        <w:r w:rsidRPr="6B526DA6">
          <w:rPr>
            <w:lang w:val="en-US"/>
          </w:rPr>
          <w:t>(NOAA, 2024a)</w:t>
        </w:r>
      </w:hyperlink>
      <w:r w:rsidRPr="6B526DA6">
        <w:rPr>
          <w:color w:val="202124"/>
          <w:highlight w:val="white"/>
          <w:lang w:val="en-US"/>
        </w:rPr>
        <w:t>. Historical records have shown the fishery mainly having a bycatch issue with pinnipeds and small cetaceans such as California sea lion (</w:t>
      </w:r>
      <w:r w:rsidRPr="6B526DA6">
        <w:rPr>
          <w:i/>
          <w:iCs/>
          <w:color w:val="202124"/>
          <w:highlight w:val="white"/>
          <w:lang w:val="en-US"/>
        </w:rPr>
        <w:t>Zalophus californianus</w:t>
      </w:r>
      <w:r w:rsidRPr="6B526DA6">
        <w:rPr>
          <w:color w:val="202124"/>
          <w:highlight w:val="white"/>
          <w:lang w:val="en-US"/>
        </w:rPr>
        <w:t>), harbor seal (</w:t>
      </w:r>
      <w:proofErr w:type="spellStart"/>
      <w:r w:rsidRPr="6B526DA6">
        <w:rPr>
          <w:i/>
          <w:iCs/>
          <w:color w:val="202124"/>
          <w:highlight w:val="white"/>
          <w:lang w:val="en-US"/>
        </w:rPr>
        <w:t>Phoca</w:t>
      </w:r>
      <w:proofErr w:type="spellEnd"/>
      <w:r w:rsidRPr="6B526DA6">
        <w:rPr>
          <w:i/>
          <w:iCs/>
          <w:color w:val="202124"/>
          <w:highlight w:val="white"/>
          <w:lang w:val="en-US"/>
        </w:rPr>
        <w:t xml:space="preserve"> </w:t>
      </w:r>
      <w:proofErr w:type="spellStart"/>
      <w:r w:rsidRPr="6B526DA6">
        <w:rPr>
          <w:i/>
          <w:iCs/>
          <w:color w:val="202124"/>
          <w:highlight w:val="white"/>
          <w:lang w:val="en-US"/>
        </w:rPr>
        <w:t>vitulina</w:t>
      </w:r>
      <w:proofErr w:type="spellEnd"/>
      <w:r w:rsidRPr="6B526DA6">
        <w:rPr>
          <w:color w:val="202124"/>
          <w:highlight w:val="white"/>
          <w:lang w:val="en-US"/>
        </w:rPr>
        <w:t>), northern elephant seal (</w:t>
      </w:r>
      <w:r w:rsidRPr="6B526DA6">
        <w:rPr>
          <w:i/>
          <w:iCs/>
          <w:color w:val="202124"/>
          <w:highlight w:val="white"/>
          <w:lang w:val="en-US"/>
        </w:rPr>
        <w:t xml:space="preserve">Mirounga </w:t>
      </w:r>
      <w:proofErr w:type="spellStart"/>
      <w:r w:rsidRPr="6B526DA6">
        <w:rPr>
          <w:i/>
          <w:iCs/>
          <w:color w:val="202124"/>
          <w:highlight w:val="white"/>
          <w:lang w:val="en-US"/>
        </w:rPr>
        <w:t>angustirostris</w:t>
      </w:r>
      <w:proofErr w:type="spellEnd"/>
      <w:r w:rsidRPr="6B526DA6">
        <w:rPr>
          <w:color w:val="202124"/>
          <w:highlight w:val="white"/>
          <w:lang w:val="en-US"/>
        </w:rPr>
        <w:t>), and harbor porpoise (</w:t>
      </w:r>
      <w:r w:rsidRPr="6B526DA6">
        <w:rPr>
          <w:i/>
          <w:iCs/>
          <w:color w:val="202124"/>
          <w:highlight w:val="white"/>
          <w:lang w:val="en-US"/>
        </w:rPr>
        <w:t xml:space="preserve">Phocoena </w:t>
      </w:r>
      <w:proofErr w:type="spellStart"/>
      <w:r w:rsidRPr="6B526DA6">
        <w:rPr>
          <w:i/>
          <w:iCs/>
          <w:color w:val="202124"/>
          <w:highlight w:val="white"/>
          <w:lang w:val="en-US"/>
        </w:rPr>
        <w:t>phocoena</w:t>
      </w:r>
      <w:proofErr w:type="spellEnd"/>
      <w:r w:rsidRPr="6B526DA6">
        <w:rPr>
          <w:color w:val="202124"/>
          <w:highlight w:val="white"/>
          <w:lang w:val="en-US"/>
        </w:rPr>
        <w:t>), and seabird species such as common murre (</w:t>
      </w:r>
      <w:r w:rsidRPr="6B526DA6">
        <w:rPr>
          <w:i/>
          <w:iCs/>
          <w:color w:val="202124"/>
          <w:highlight w:val="white"/>
          <w:lang w:val="en-US"/>
        </w:rPr>
        <w:t xml:space="preserve">Uria </w:t>
      </w:r>
      <w:proofErr w:type="spellStart"/>
      <w:r w:rsidRPr="6B526DA6">
        <w:rPr>
          <w:i/>
          <w:iCs/>
          <w:color w:val="202124"/>
          <w:highlight w:val="white"/>
          <w:lang w:val="en-US"/>
        </w:rPr>
        <w:t>aalge</w:t>
      </w:r>
      <w:proofErr w:type="spellEnd"/>
      <w:r w:rsidRPr="6B526DA6">
        <w:rPr>
          <w:color w:val="202124"/>
          <w:highlight w:val="white"/>
          <w:lang w:val="en-US"/>
        </w:rPr>
        <w:t>) and Brandt’s cormorant (</w:t>
      </w:r>
      <w:r w:rsidRPr="6B526DA6">
        <w:rPr>
          <w:i/>
          <w:iCs/>
          <w:color w:val="202124"/>
          <w:highlight w:val="white"/>
          <w:lang w:val="en-US"/>
        </w:rPr>
        <w:t xml:space="preserve">Phalacrocorax </w:t>
      </w:r>
      <w:proofErr w:type="spellStart"/>
      <w:r w:rsidRPr="6B526DA6">
        <w:rPr>
          <w:i/>
          <w:iCs/>
          <w:color w:val="202124"/>
          <w:highlight w:val="white"/>
          <w:lang w:val="en-US"/>
        </w:rPr>
        <w:t>penicillatus</w:t>
      </w:r>
      <w:proofErr w:type="spellEnd"/>
      <w:r w:rsidRPr="6B526DA6">
        <w:rPr>
          <w:color w:val="202124"/>
          <w:highlight w:val="white"/>
          <w:lang w:val="en-US"/>
        </w:rPr>
        <w:t xml:space="preserve">) </w:t>
      </w:r>
      <w:hyperlink r:id="rId29">
        <w:r w:rsidRPr="6B526DA6">
          <w:rPr>
            <w:lang w:val="en-US"/>
          </w:rPr>
          <w:t>(Forney et al., 2001; Julian and Beeson, 1998)</w:t>
        </w:r>
      </w:hyperlink>
      <w:r w:rsidRPr="6B526DA6">
        <w:rPr>
          <w:color w:val="202124"/>
          <w:highlight w:val="white"/>
          <w:lang w:val="en-US"/>
        </w:rPr>
        <w:t xml:space="preserve">. The fishery has also been recorded to interact and cause </w:t>
      </w:r>
      <w:del w:id="11" w:author="Ramey, Kirsten@Wildlife" w:date="2024-07-17T14:30:00Z" w16du:dateUtc="2024-07-17T21:30:00Z">
        <w:r w:rsidRPr="6B526DA6" w:rsidDel="0035676A">
          <w:rPr>
            <w:color w:val="202124"/>
            <w:highlight w:val="white"/>
            <w:lang w:val="en-US"/>
          </w:rPr>
          <w:delText>incidental mortality</w:delText>
        </w:r>
      </w:del>
      <w:ins w:id="12" w:author="Ramey, Kirsten@Wildlife" w:date="2024-07-17T14:30:00Z" w16du:dateUtc="2024-07-17T21:30:00Z">
        <w:r w:rsidR="0035676A">
          <w:rPr>
            <w:color w:val="202124"/>
            <w:highlight w:val="white"/>
            <w:lang w:val="en-US"/>
          </w:rPr>
          <w:t>serious injury</w:t>
        </w:r>
      </w:ins>
      <w:r w:rsidRPr="6B526DA6">
        <w:rPr>
          <w:color w:val="202124"/>
          <w:highlight w:val="white"/>
          <w:lang w:val="en-US"/>
        </w:rPr>
        <w:t xml:space="preserve"> in large baleen whales such as humpback whales (</w:t>
      </w:r>
      <w:r w:rsidRPr="6B526DA6">
        <w:rPr>
          <w:i/>
          <w:iCs/>
          <w:color w:val="202124"/>
          <w:highlight w:val="white"/>
          <w:lang w:val="en-US"/>
        </w:rPr>
        <w:t>Megaptera novaeangliae</w:t>
      </w:r>
      <w:r w:rsidRPr="6B526DA6">
        <w:rPr>
          <w:rFonts w:eastAsia="Roboto"/>
          <w:color w:val="202124"/>
          <w:sz w:val="21"/>
          <w:szCs w:val="21"/>
          <w:highlight w:val="white"/>
          <w:lang w:val="en-US"/>
        </w:rPr>
        <w:t>)</w:t>
      </w:r>
      <w:r w:rsidRPr="6B526DA6">
        <w:rPr>
          <w:color w:val="202124"/>
          <w:highlight w:val="white"/>
          <w:lang w:val="en-US"/>
        </w:rPr>
        <w:t xml:space="preserve"> and gray whales (</w:t>
      </w:r>
      <w:proofErr w:type="spellStart"/>
      <w:r w:rsidRPr="6B526DA6">
        <w:rPr>
          <w:i/>
          <w:iCs/>
          <w:color w:val="202124"/>
          <w:highlight w:val="white"/>
          <w:lang w:val="en-US"/>
        </w:rPr>
        <w:t>Eschrichtius</w:t>
      </w:r>
      <w:proofErr w:type="spellEnd"/>
      <w:r w:rsidRPr="6B526DA6">
        <w:rPr>
          <w:i/>
          <w:iCs/>
          <w:color w:val="202124"/>
          <w:highlight w:val="white"/>
          <w:lang w:val="en-US"/>
        </w:rPr>
        <w:t xml:space="preserve"> robustus</w:t>
      </w:r>
      <w:r w:rsidRPr="6B526DA6">
        <w:rPr>
          <w:rFonts w:eastAsia="Roboto"/>
          <w:color w:val="202124"/>
          <w:sz w:val="21"/>
          <w:szCs w:val="21"/>
          <w:highlight w:val="white"/>
          <w:lang w:val="en-US"/>
        </w:rPr>
        <w:t>)</w:t>
      </w:r>
      <w:r w:rsidRPr="6B526DA6">
        <w:rPr>
          <w:color w:val="202124"/>
          <w:highlight w:val="white"/>
          <w:lang w:val="en-US"/>
        </w:rPr>
        <w:t xml:space="preserve"> in rare occasions </w:t>
      </w:r>
      <w:commentRangeStart w:id="13"/>
      <w:r w:rsidR="00743066">
        <w:fldChar w:fldCharType="begin"/>
      </w:r>
      <w:r w:rsidR="00743066">
        <w:instrText>HYPERLINK "https://www.zotero.org/google-docs/?uLJynW" \h</w:instrText>
      </w:r>
      <w:r w:rsidR="00743066">
        <w:fldChar w:fldCharType="separate"/>
      </w:r>
      <w:r w:rsidRPr="6B526DA6">
        <w:rPr>
          <w:lang w:val="en-US"/>
        </w:rPr>
        <w:t>(NOAA, 2024b)</w:t>
      </w:r>
      <w:r w:rsidR="00743066">
        <w:rPr>
          <w:lang w:val="en-US"/>
        </w:rPr>
        <w:fldChar w:fldCharType="end"/>
      </w:r>
      <w:commentRangeEnd w:id="13"/>
      <w:r w:rsidR="003C02E0">
        <w:rPr>
          <w:rStyle w:val="CommentReference"/>
        </w:rPr>
        <w:commentReference w:id="13"/>
      </w:r>
      <w:r w:rsidRPr="6B526DA6">
        <w:rPr>
          <w:color w:val="202124"/>
          <w:highlight w:val="white"/>
          <w:lang w:val="en-US"/>
        </w:rPr>
        <w:t xml:space="preserve">. </w:t>
      </w:r>
      <w:commentRangeStart w:id="14"/>
      <w:r w:rsidRPr="6B526DA6">
        <w:rPr>
          <w:color w:val="202124"/>
          <w:highlight w:val="white"/>
          <w:lang w:val="en-US"/>
        </w:rPr>
        <w:t xml:space="preserve">Bycatch in the fishery has not been assessed since 2012 </w:t>
      </w:r>
      <w:commentRangeEnd w:id="14"/>
      <w:r w:rsidR="00EC3474">
        <w:rPr>
          <w:rStyle w:val="CommentReference"/>
        </w:rPr>
        <w:commentReference w:id="14"/>
      </w:r>
      <w:hyperlink r:id="rId30">
        <w:r w:rsidRPr="6B526DA6">
          <w:rPr>
            <w:lang w:val="en-US"/>
          </w:rPr>
          <w:t>(Carretta et al., 2014)</w:t>
        </w:r>
      </w:hyperlink>
      <w:r w:rsidRPr="6B526DA6">
        <w:rPr>
          <w:color w:val="202124"/>
          <w:highlight w:val="white"/>
          <w:lang w:val="en-US"/>
        </w:rPr>
        <w:t xml:space="preserve"> and there are concerns that bycatch may remain an issue </w:t>
      </w:r>
      <w:hyperlink r:id="rId31">
        <w:r w:rsidRPr="6B526DA6">
          <w:rPr>
            <w:color w:val="202124"/>
            <w:lang w:val="en-US"/>
          </w:rPr>
          <w:t>(Birch et al., 2023; Birch and Shester, 2023)</w:t>
        </w:r>
      </w:hyperlink>
      <w:r w:rsidRPr="6B526DA6">
        <w:rPr>
          <w:color w:val="202124"/>
          <w:highlight w:val="white"/>
          <w:lang w:val="en-US"/>
        </w:rPr>
        <w:t>.</w:t>
      </w:r>
    </w:p>
    <w:p w14:paraId="74EB595C" w14:textId="77777777" w:rsidR="000B1011" w:rsidRPr="00F91063" w:rsidRDefault="00294FD2">
      <w:pPr>
        <w:rPr>
          <w:color w:val="202124"/>
          <w:highlight w:val="white"/>
        </w:rPr>
      </w:pPr>
      <w:r w:rsidRPr="00F91063">
        <w:rPr>
          <w:color w:val="202124"/>
          <w:highlight w:val="white"/>
        </w:rPr>
        <w:tab/>
      </w:r>
    </w:p>
    <w:p w14:paraId="03D007A0" w14:textId="5A51B3F9" w:rsidR="000B1011" w:rsidRPr="00F91063" w:rsidRDefault="00294FD2" w:rsidP="6B526DA6">
      <w:pPr>
        <w:rPr>
          <w:b/>
          <w:bCs/>
          <w:color w:val="202124"/>
          <w:highlight w:val="white"/>
          <w:lang w:val="en-US"/>
        </w:rPr>
      </w:pPr>
      <w:r w:rsidRPr="00F91063">
        <w:rPr>
          <w:color w:val="202124"/>
          <w:highlight w:val="white"/>
        </w:rPr>
        <w:tab/>
      </w:r>
      <w:proofErr w:type="gramStart"/>
      <w:r w:rsidRPr="6B526DA6">
        <w:rPr>
          <w:color w:val="202124"/>
          <w:highlight w:val="white"/>
          <w:lang w:val="en-US"/>
        </w:rPr>
        <w:t>A number of</w:t>
      </w:r>
      <w:proofErr w:type="gramEnd"/>
      <w:r w:rsidRPr="6B526DA6">
        <w:rPr>
          <w:color w:val="202124"/>
          <w:highlight w:val="white"/>
          <w:lang w:val="en-US"/>
        </w:rPr>
        <w:t xml:space="preserve"> management actions have been taken to reduce bycatch in the California set gillnet fishery. During the 1980s, high bycatch of harbor porpoise, southern sea otters, and common murres in Central California </w:t>
      </w:r>
      <w:hyperlink r:id="rId32">
        <w:r w:rsidRPr="6B526DA6">
          <w:rPr>
            <w:lang w:val="en-US"/>
          </w:rPr>
          <w:t>(Barlow et al., 1994)</w:t>
        </w:r>
      </w:hyperlink>
      <w:r w:rsidRPr="6B526DA6">
        <w:rPr>
          <w:color w:val="202124"/>
          <w:highlight w:val="white"/>
          <w:lang w:val="en-US"/>
        </w:rPr>
        <w:t xml:space="preserve"> led to a depth restriction that closed fishing inside 40 fathoms (73 m) in 1987 </w:t>
      </w:r>
      <w:hyperlink r:id="rId33">
        <w:r w:rsidRPr="6B526DA6">
          <w:rPr>
            <w:lang w:val="en-US"/>
          </w:rPr>
          <w:t>(Forney et al., 2001)</w:t>
        </w:r>
      </w:hyperlink>
      <w:r w:rsidRPr="6B526DA6">
        <w:rPr>
          <w:color w:val="202124"/>
          <w:highlight w:val="white"/>
          <w:lang w:val="en-US"/>
        </w:rPr>
        <w:t>. This restriction shut down the fishery in the San Francisco area, effectively pushing it south of Pigeon Point to Monterey Bay and Morro Bay (</w:t>
      </w:r>
      <w:r w:rsidRPr="6B526DA6">
        <w:rPr>
          <w:b/>
          <w:bCs/>
          <w:color w:val="202124"/>
          <w:highlight w:val="white"/>
          <w:lang w:val="en-US"/>
        </w:rPr>
        <w:t>Fig. 1A-2</w:t>
      </w:r>
      <w:r w:rsidRPr="6B526DA6">
        <w:rPr>
          <w:color w:val="202124"/>
          <w:highlight w:val="white"/>
          <w:lang w:val="en-US"/>
        </w:rPr>
        <w:t xml:space="preserve">). In 1990, the state adopted Proposition 132 </w:t>
      </w:r>
      <w:hyperlink r:id="rId34">
        <w:r w:rsidRPr="6B526DA6">
          <w:rPr>
            <w:lang w:val="en-US"/>
          </w:rPr>
          <w:t>(CA Secretary of State, 1990)</w:t>
        </w:r>
      </w:hyperlink>
      <w:r w:rsidRPr="6B526DA6">
        <w:rPr>
          <w:color w:val="202124"/>
          <w:highlight w:val="white"/>
          <w:lang w:val="en-US"/>
        </w:rPr>
        <w:t>, which went into effect in 1994 and banned the fishery in mainland state waters (0-3 nautical miles) and in waters within 1 nautical mile or 70 fathoms of depth, whichever is less restrictive, around the Channel Islands to further reduce bycatch of protected marine species (FGC §8610.1-8610.16). In 2002, the state expanded the existing depth restriction, closing fishing inside 60 fathoms (110 m) to avoid the harbor porpoise population in Central Califor</w:t>
      </w:r>
      <w:r w:rsidRPr="6B526DA6">
        <w:rPr>
          <w:lang w:val="en-US"/>
        </w:rPr>
        <w:t>nia (14 CCR §104.1). T</w:t>
      </w:r>
      <w:r w:rsidRPr="6B526DA6">
        <w:rPr>
          <w:color w:val="202124"/>
          <w:highlight w:val="white"/>
          <w:lang w:val="en-US"/>
        </w:rPr>
        <w:t>his pushed the fishery out of Monterey Bay and Morro Bay and down into Southern California (</w:t>
      </w:r>
      <w:r w:rsidRPr="6B526DA6">
        <w:rPr>
          <w:b/>
          <w:bCs/>
          <w:color w:val="202124"/>
          <w:highlight w:val="white"/>
          <w:lang w:val="en-US"/>
        </w:rPr>
        <w:t>Fig. 1A-4</w:t>
      </w:r>
      <w:r w:rsidRPr="6B526DA6">
        <w:rPr>
          <w:color w:val="202124"/>
          <w:highlight w:val="white"/>
          <w:lang w:val="en-US"/>
        </w:rPr>
        <w:t>). Nowadays, the fishery only operates in Southern California (south of Point Arguello) outside 3 nautical miles from the mainland and outside 1 nautical mile</w:t>
      </w:r>
      <w:del w:id="15" w:author="Ramey, Kirsten@Wildlife" w:date="2024-07-17T14:34:00Z" w16du:dateUtc="2024-07-17T21:34:00Z">
        <w:r w:rsidRPr="6B526DA6" w:rsidDel="00E50534">
          <w:rPr>
            <w:color w:val="202124"/>
            <w:highlight w:val="white"/>
            <w:lang w:val="en-US"/>
          </w:rPr>
          <w:delText>s</w:delText>
        </w:r>
      </w:del>
      <w:r w:rsidRPr="6B526DA6">
        <w:rPr>
          <w:color w:val="202124"/>
          <w:highlight w:val="white"/>
          <w:lang w:val="en-US"/>
        </w:rPr>
        <w:t xml:space="preserve"> or shallower than 70 fathoms (whichever is less) from the Channel Islands.</w:t>
      </w:r>
    </w:p>
    <w:p w14:paraId="5EC13980" w14:textId="77777777" w:rsidR="000B1011" w:rsidRPr="00F91063" w:rsidRDefault="000B1011">
      <w:pPr>
        <w:rPr>
          <w:b/>
          <w:color w:val="202124"/>
          <w:highlight w:val="white"/>
        </w:rPr>
      </w:pPr>
    </w:p>
    <w:p w14:paraId="35C7BC11" w14:textId="77777777" w:rsidR="000B1011" w:rsidRPr="00F91063" w:rsidRDefault="00294FD2" w:rsidP="6B526DA6">
      <w:pPr>
        <w:rPr>
          <w:color w:val="202124"/>
          <w:highlight w:val="white"/>
          <w:lang w:val="en-US"/>
        </w:rPr>
      </w:pPr>
      <w:r w:rsidRPr="00F91063">
        <w:rPr>
          <w:color w:val="202124"/>
          <w:highlight w:val="white"/>
        </w:rPr>
        <w:tab/>
      </w:r>
      <w:r w:rsidRPr="6B526DA6">
        <w:rPr>
          <w:color w:val="202124"/>
          <w:highlight w:val="white"/>
          <w:lang w:val="en-US"/>
        </w:rPr>
        <w:t xml:space="preserve">Although these regulations are believed to have reduced bycatch in the fishery, they have greatly reduced participation in the set gillnet fishery. The implementation of the </w:t>
      </w:r>
      <w:proofErr w:type="gramStart"/>
      <w:r w:rsidRPr="6B526DA6">
        <w:rPr>
          <w:color w:val="202124"/>
          <w:highlight w:val="white"/>
          <w:lang w:val="en-US"/>
        </w:rPr>
        <w:t>40 fathom</w:t>
      </w:r>
      <w:proofErr w:type="gramEnd"/>
      <w:r w:rsidRPr="6B526DA6">
        <w:rPr>
          <w:color w:val="202124"/>
          <w:highlight w:val="white"/>
          <w:lang w:val="en-US"/>
        </w:rPr>
        <w:t xml:space="preserve"> depth restriction in 1987 triggered a precipitous decline in participation from ~400 vessels in 1987 to ~100 vessels in 1994. Since then, participation has gradually fallen and only </w:t>
      </w:r>
      <w:commentRangeStart w:id="16"/>
      <w:r w:rsidRPr="6B526DA6">
        <w:rPr>
          <w:color w:val="202124"/>
          <w:highlight w:val="white"/>
          <w:lang w:val="en-US"/>
        </w:rPr>
        <w:t xml:space="preserve">~40 vessels participated in the fishery in 2022 </w:t>
      </w:r>
      <w:commentRangeEnd w:id="16"/>
      <w:r w:rsidR="0009382B">
        <w:rPr>
          <w:rStyle w:val="CommentReference"/>
        </w:rPr>
        <w:commentReference w:id="16"/>
      </w:r>
      <w:r w:rsidRPr="6B526DA6">
        <w:rPr>
          <w:color w:val="202124"/>
          <w:highlight w:val="white"/>
          <w:lang w:val="en-US"/>
        </w:rPr>
        <w:t>(</w:t>
      </w:r>
      <w:r w:rsidRPr="6B526DA6">
        <w:rPr>
          <w:b/>
          <w:bCs/>
          <w:color w:val="202124"/>
          <w:highlight w:val="white"/>
          <w:lang w:val="en-US"/>
        </w:rPr>
        <w:t>Fig. 1B</w:t>
      </w:r>
      <w:r w:rsidRPr="6B526DA6">
        <w:rPr>
          <w:color w:val="202124"/>
          <w:highlight w:val="white"/>
          <w:lang w:val="en-US"/>
        </w:rPr>
        <w:t>). Fishing effort has similarly decreased from an estimated ~15,000 days of fishing in 1987 to only 1,000 days of fishing in 2022 (</w:t>
      </w:r>
      <w:r w:rsidRPr="6B526DA6">
        <w:rPr>
          <w:b/>
          <w:bCs/>
          <w:color w:val="202124"/>
          <w:highlight w:val="white"/>
          <w:lang w:val="en-US"/>
        </w:rPr>
        <w:t>Fig. 1C</w:t>
      </w:r>
      <w:r w:rsidRPr="6B526DA6">
        <w:rPr>
          <w:color w:val="202124"/>
          <w:highlight w:val="white"/>
          <w:lang w:val="en-US"/>
        </w:rPr>
        <w:t xml:space="preserve">). </w:t>
      </w:r>
      <w:r w:rsidRPr="6B526DA6">
        <w:rPr>
          <w:color w:val="202124"/>
          <w:highlight w:val="white"/>
          <w:lang w:val="en-US"/>
        </w:rPr>
        <w:lastRenderedPageBreak/>
        <w:t xml:space="preserve">This dramatic reduction in effort has significantly reduced bycatch levels </w:t>
      </w:r>
      <w:hyperlink r:id="rId35">
        <w:r w:rsidRPr="6B526DA6">
          <w:rPr>
            <w:lang w:val="en-US"/>
          </w:rPr>
          <w:t>(Carretta et al., 2014)</w:t>
        </w:r>
      </w:hyperlink>
      <w:r w:rsidRPr="6B526DA6">
        <w:rPr>
          <w:color w:val="202124"/>
          <w:highlight w:val="white"/>
          <w:lang w:val="en-US"/>
        </w:rPr>
        <w:t xml:space="preserve"> but at large costs to fishery revenues. Fleetwide revenues decreased from US$15 million in 1987 to only US$1 million in 2022 (</w:t>
      </w:r>
      <w:r w:rsidRPr="6B526DA6">
        <w:rPr>
          <w:b/>
          <w:bCs/>
          <w:color w:val="202124"/>
          <w:highlight w:val="white"/>
          <w:lang w:val="en-US"/>
        </w:rPr>
        <w:t>Fig. 1C</w:t>
      </w:r>
      <w:r w:rsidRPr="6B526DA6">
        <w:rPr>
          <w:color w:val="202124"/>
          <w:highlight w:val="white"/>
          <w:lang w:val="en-US"/>
        </w:rPr>
        <w:t xml:space="preserve">; both values in 2022 dollars). Despite declining fishing effort and bycatch, there are calls to place additional restrictions on the fishery to further avoid bycatch </w:t>
      </w:r>
      <w:hyperlink r:id="rId36">
        <w:r w:rsidRPr="6B526DA6">
          <w:rPr>
            <w:color w:val="202124"/>
            <w:lang w:val="en-US"/>
          </w:rPr>
          <w:t>(Birch et al., 2023; Birch and Shester, 2023)</w:t>
        </w:r>
      </w:hyperlink>
      <w:r w:rsidRPr="6B526DA6">
        <w:rPr>
          <w:color w:val="202124"/>
          <w:highlight w:val="white"/>
          <w:lang w:val="en-US"/>
        </w:rPr>
        <w:t>. Thus, there is an urgent need to provide scientific guidance on management regulations that are likely to provide conservation benefits, while also avoiding unnecessary burdens on the fishing industry. This is especially important if new fishers attain inactive permits to broaden their fishing portfolios.</w:t>
      </w:r>
    </w:p>
    <w:p w14:paraId="4A86A67A" w14:textId="77777777" w:rsidR="000B1011" w:rsidRPr="00F91063" w:rsidRDefault="000B1011">
      <w:pPr>
        <w:rPr>
          <w:color w:val="202124"/>
          <w:highlight w:val="white"/>
        </w:rPr>
      </w:pPr>
    </w:p>
    <w:p w14:paraId="2AAD690B" w14:textId="0B1B156D" w:rsidR="000B1011" w:rsidRPr="00F91063" w:rsidRDefault="00294FD2" w:rsidP="6B526DA6">
      <w:pPr>
        <w:rPr>
          <w:color w:val="202124"/>
          <w:highlight w:val="white"/>
          <w:lang w:val="en-US"/>
        </w:rPr>
      </w:pPr>
      <w:r w:rsidRPr="00F91063">
        <w:rPr>
          <w:color w:val="202124"/>
          <w:highlight w:val="white"/>
        </w:rPr>
        <w:tab/>
      </w:r>
      <w:r w:rsidRPr="6B526DA6">
        <w:rPr>
          <w:color w:val="202124"/>
          <w:highlight w:val="white"/>
          <w:lang w:val="en-US"/>
        </w:rPr>
        <w:t xml:space="preserve">In this study, we reconstruct the bycatch of select marine mammals, seabirds, and vulnerable fish in the California set gillnet fishery from 1981-2022 and identify drivers of bycatch that could be used to design management measures that effectively and efficiently reduce bycatch. We focus on </w:t>
      </w:r>
      <w:r w:rsidRPr="6B526DA6">
        <w:rPr>
          <w:color w:val="202124"/>
          <w:highlight w:val="yellow"/>
          <w:lang w:val="en-US"/>
        </w:rPr>
        <w:t>eight</w:t>
      </w:r>
      <w:r w:rsidRPr="6B526DA6">
        <w:rPr>
          <w:color w:val="202124"/>
          <w:highlight w:val="white"/>
          <w:lang w:val="en-US"/>
        </w:rPr>
        <w:t xml:space="preserve"> species </w:t>
      </w:r>
      <w:del w:id="17" w:author="Ramey, Kirsten@Wildlife" w:date="2024-07-17T14:38:00Z" w16du:dateUtc="2024-07-17T21:38:00Z">
        <w:r w:rsidRPr="6B526DA6" w:rsidDel="00620125">
          <w:rPr>
            <w:color w:val="202124"/>
            <w:highlight w:val="white"/>
            <w:lang w:val="en-US"/>
          </w:rPr>
          <w:delText xml:space="preserve">commonly </w:delText>
        </w:r>
      </w:del>
      <w:del w:id="18" w:author="Ramey, Kirsten@Wildlife" w:date="2024-07-17T14:58:00Z" w16du:dateUtc="2024-07-17T21:58:00Z">
        <w:r w:rsidRPr="6B526DA6" w:rsidDel="0073315F">
          <w:rPr>
            <w:color w:val="202124"/>
            <w:highlight w:val="white"/>
            <w:lang w:val="en-US"/>
          </w:rPr>
          <w:delText>entangled</w:delText>
        </w:r>
      </w:del>
      <w:ins w:id="19" w:author="Ramey, Kirsten@Wildlife" w:date="2024-07-17T14:58:00Z" w16du:dateUtc="2024-07-17T21:58:00Z">
        <w:r w:rsidR="0073315F">
          <w:rPr>
            <w:color w:val="202124"/>
            <w:highlight w:val="white"/>
            <w:lang w:val="en-US"/>
          </w:rPr>
          <w:t>encountered</w:t>
        </w:r>
      </w:ins>
      <w:r w:rsidRPr="6B526DA6">
        <w:rPr>
          <w:color w:val="202124"/>
          <w:highlight w:val="white"/>
          <w:lang w:val="en-US"/>
        </w:rPr>
        <w:t xml:space="preserve"> in </w:t>
      </w:r>
      <w:ins w:id="20" w:author="Ramey, Kirsten@Wildlife" w:date="2024-07-17T14:58:00Z" w16du:dateUtc="2024-07-17T21:58:00Z">
        <w:r w:rsidR="0073315F">
          <w:rPr>
            <w:color w:val="202124"/>
            <w:highlight w:val="white"/>
            <w:lang w:val="en-US"/>
          </w:rPr>
          <w:t xml:space="preserve">the </w:t>
        </w:r>
      </w:ins>
      <w:r w:rsidRPr="6B526DA6">
        <w:rPr>
          <w:color w:val="202124"/>
          <w:highlight w:val="white"/>
          <w:lang w:val="en-US"/>
        </w:rPr>
        <w:t>set gillnet</w:t>
      </w:r>
      <w:ins w:id="21" w:author="Ramey, Kirsten@Wildlife" w:date="2024-07-17T14:58:00Z" w16du:dateUtc="2024-07-17T21:58:00Z">
        <w:r w:rsidR="0073315F">
          <w:rPr>
            <w:color w:val="202124"/>
            <w:highlight w:val="white"/>
            <w:lang w:val="en-US"/>
          </w:rPr>
          <w:t xml:space="preserve"> fishery</w:t>
        </w:r>
      </w:ins>
      <w:del w:id="22" w:author="Ramey, Kirsten@Wildlife" w:date="2024-07-17T14:58:00Z" w16du:dateUtc="2024-07-17T21:58:00Z">
        <w:r w:rsidRPr="6B526DA6" w:rsidDel="0073315F">
          <w:rPr>
            <w:color w:val="202124"/>
            <w:highlight w:val="white"/>
            <w:lang w:val="en-US"/>
          </w:rPr>
          <w:delText>s</w:delText>
        </w:r>
      </w:del>
      <w:r w:rsidRPr="6B526DA6">
        <w:rPr>
          <w:color w:val="202124"/>
          <w:highlight w:val="white"/>
          <w:lang w:val="en-US"/>
        </w:rPr>
        <w:t xml:space="preserve">: </w:t>
      </w:r>
      <w:commentRangeStart w:id="23"/>
      <w:r w:rsidRPr="6B526DA6">
        <w:rPr>
          <w:color w:val="202124"/>
          <w:highlight w:val="white"/>
          <w:lang w:val="en-US"/>
        </w:rPr>
        <w:t xml:space="preserve">California sea lion, harbor seal, northern elephant seal, harbor porpoise, common murre, Brandt’s cormorant, </w:t>
      </w:r>
      <w:commentRangeStart w:id="24"/>
      <w:proofErr w:type="spellStart"/>
      <w:r w:rsidRPr="6B526DA6">
        <w:rPr>
          <w:color w:val="202124"/>
          <w:highlight w:val="white"/>
          <w:lang w:val="en-US"/>
        </w:rPr>
        <w:t>soupfin</w:t>
      </w:r>
      <w:proofErr w:type="spellEnd"/>
      <w:r w:rsidRPr="6B526DA6">
        <w:rPr>
          <w:color w:val="202124"/>
          <w:highlight w:val="white"/>
          <w:lang w:val="en-US"/>
        </w:rPr>
        <w:t xml:space="preserve"> (tope) sharks </w:t>
      </w:r>
      <w:commentRangeEnd w:id="24"/>
      <w:r w:rsidR="00A41CAA">
        <w:rPr>
          <w:rStyle w:val="CommentReference"/>
        </w:rPr>
        <w:commentReference w:id="24"/>
      </w:r>
      <w:r w:rsidRPr="6B526DA6">
        <w:rPr>
          <w:color w:val="202124"/>
          <w:highlight w:val="white"/>
          <w:lang w:val="en-US"/>
        </w:rPr>
        <w:t>(</w:t>
      </w:r>
      <w:proofErr w:type="spellStart"/>
      <w:r w:rsidRPr="6B526DA6">
        <w:rPr>
          <w:i/>
          <w:iCs/>
          <w:color w:val="202124"/>
          <w:highlight w:val="white"/>
          <w:lang w:val="en-US"/>
        </w:rPr>
        <w:t>Galeorhinus</w:t>
      </w:r>
      <w:proofErr w:type="spellEnd"/>
      <w:r w:rsidRPr="6B526DA6">
        <w:rPr>
          <w:i/>
          <w:iCs/>
          <w:color w:val="202124"/>
          <w:highlight w:val="white"/>
          <w:lang w:val="en-US"/>
        </w:rPr>
        <w:t xml:space="preserve"> </w:t>
      </w:r>
      <w:proofErr w:type="spellStart"/>
      <w:r w:rsidRPr="6B526DA6">
        <w:rPr>
          <w:i/>
          <w:iCs/>
          <w:color w:val="202124"/>
          <w:highlight w:val="white"/>
          <w:lang w:val="en-US"/>
        </w:rPr>
        <w:t>galeus</w:t>
      </w:r>
      <w:proofErr w:type="spellEnd"/>
      <w:r w:rsidRPr="6B526DA6">
        <w:rPr>
          <w:color w:val="202124"/>
          <w:highlight w:val="white"/>
          <w:lang w:val="en-US"/>
        </w:rPr>
        <w:t>), and giant sea bass (</w:t>
      </w:r>
      <w:proofErr w:type="spellStart"/>
      <w:r w:rsidRPr="6B526DA6">
        <w:rPr>
          <w:i/>
          <w:iCs/>
          <w:color w:val="202124"/>
          <w:highlight w:val="white"/>
          <w:lang w:val="en-US"/>
        </w:rPr>
        <w:t>Stereolepis</w:t>
      </w:r>
      <w:proofErr w:type="spellEnd"/>
      <w:r w:rsidRPr="6B526DA6">
        <w:rPr>
          <w:i/>
          <w:iCs/>
          <w:color w:val="202124"/>
          <w:highlight w:val="white"/>
          <w:lang w:val="en-US"/>
        </w:rPr>
        <w:t xml:space="preserve"> gigas</w:t>
      </w:r>
      <w:r w:rsidRPr="6B526DA6">
        <w:rPr>
          <w:color w:val="202124"/>
          <w:highlight w:val="white"/>
          <w:lang w:val="en-US"/>
        </w:rPr>
        <w:t>).</w:t>
      </w:r>
      <w:commentRangeEnd w:id="23"/>
      <w:r w:rsidR="00CC085B">
        <w:rPr>
          <w:rStyle w:val="CommentReference"/>
        </w:rPr>
        <w:commentReference w:id="23"/>
      </w:r>
      <w:r w:rsidRPr="6B526DA6">
        <w:rPr>
          <w:color w:val="202124"/>
          <w:highlight w:val="white"/>
          <w:lang w:val="en-US"/>
        </w:rPr>
        <w:t xml:space="preserve"> We use ratio estimation methods to reconstruct historical bycatch levels. These methods, which have been used to estimate bycatch in the fishery at various points in the past, provide a complete time series of bycatch estimates using methods approved for stock assessment and management. We then use random forest models to evaluate drivers of bycatch risk and to make predictions of spatial bycatch risk for each species of concern. Based on these results, we </w:t>
      </w:r>
      <w:commentRangeStart w:id="25"/>
      <w:del w:id="26" w:author="Ramey, Kirsten@Wildlife" w:date="2024-07-17T14:40:00Z" w16du:dateUtc="2024-07-17T21:40:00Z">
        <w:r w:rsidRPr="6B526DA6" w:rsidDel="00F31CDC">
          <w:rPr>
            <w:color w:val="202124"/>
            <w:highlight w:val="white"/>
            <w:lang w:val="en-US"/>
          </w:rPr>
          <w:delText xml:space="preserve">make recommendations for how management </w:delText>
        </w:r>
      </w:del>
      <w:commentRangeEnd w:id="25"/>
      <w:r w:rsidR="00E52F2B">
        <w:rPr>
          <w:rStyle w:val="CommentReference"/>
        </w:rPr>
        <w:commentReference w:id="25"/>
      </w:r>
      <w:del w:id="27" w:author="Ramey, Kirsten@Wildlife" w:date="2024-07-17T14:40:00Z" w16du:dateUtc="2024-07-17T21:40:00Z">
        <w:r w:rsidRPr="6B526DA6" w:rsidDel="00F31CDC">
          <w:rPr>
            <w:color w:val="202124"/>
            <w:highlight w:val="white"/>
            <w:lang w:val="en-US"/>
          </w:rPr>
          <w:delText>could</w:delText>
        </w:r>
      </w:del>
      <w:ins w:id="28" w:author="Ramey, Kirsten@Wildlife" w:date="2024-07-17T14:40:00Z" w16du:dateUtc="2024-07-17T21:40:00Z">
        <w:r w:rsidR="00F31CDC">
          <w:rPr>
            <w:color w:val="202124"/>
            <w:highlight w:val="white"/>
            <w:lang w:val="en-US"/>
          </w:rPr>
          <w:t xml:space="preserve">consider </w:t>
        </w:r>
      </w:ins>
      <w:ins w:id="29" w:author="Ramey, Kirsten@Wildlife" w:date="2024-07-17T14:42:00Z" w16du:dateUtc="2024-07-17T21:42:00Z">
        <w:r w:rsidR="00F42C3C">
          <w:rPr>
            <w:color w:val="202124"/>
            <w:highlight w:val="white"/>
            <w:lang w:val="en-US"/>
          </w:rPr>
          <w:t xml:space="preserve">potential </w:t>
        </w:r>
      </w:ins>
      <w:ins w:id="30" w:author="Ramey, Kirsten@Wildlife" w:date="2024-07-17T14:40:00Z" w16du:dateUtc="2024-07-17T21:40:00Z">
        <w:r w:rsidR="00D66D94">
          <w:rPr>
            <w:color w:val="202124"/>
            <w:highlight w:val="white"/>
            <w:lang w:val="en-US"/>
          </w:rPr>
          <w:t>measures to</w:t>
        </w:r>
      </w:ins>
      <w:r w:rsidRPr="6B526DA6">
        <w:rPr>
          <w:color w:val="202124"/>
          <w:highlight w:val="white"/>
          <w:lang w:val="en-US"/>
        </w:rPr>
        <w:t xml:space="preserve"> effectively manage bycatch risk </w:t>
      </w:r>
      <w:del w:id="31" w:author="Ramey, Kirsten@Wildlife" w:date="2024-07-17T14:40:00Z" w16du:dateUtc="2024-07-17T21:40:00Z">
        <w:r w:rsidRPr="6B526DA6" w:rsidDel="00D66D94">
          <w:rPr>
            <w:color w:val="202124"/>
            <w:highlight w:val="white"/>
            <w:lang w:val="en-US"/>
          </w:rPr>
          <w:delText xml:space="preserve">through measures </w:delText>
        </w:r>
      </w:del>
      <w:r w:rsidRPr="6B526DA6">
        <w:rPr>
          <w:color w:val="202124"/>
          <w:highlight w:val="white"/>
          <w:lang w:val="en-US"/>
        </w:rPr>
        <w:t>such as seasonal or spatial closures, depth restrictions, or gear restrictions.</w:t>
      </w:r>
    </w:p>
    <w:p w14:paraId="59A392DA" w14:textId="77777777" w:rsidR="000B1011" w:rsidRPr="00F91063" w:rsidRDefault="00294FD2">
      <w:pPr>
        <w:pStyle w:val="Heading2"/>
      </w:pPr>
      <w:bookmarkStart w:id="32" w:name="_bpt8a2ci8xf" w:colFirst="0" w:colLast="0"/>
      <w:bookmarkEnd w:id="32"/>
      <w:r w:rsidRPr="00F91063">
        <w:t>2. Methods</w:t>
      </w:r>
    </w:p>
    <w:p w14:paraId="73459673" w14:textId="77777777" w:rsidR="000B1011" w:rsidRPr="00F91063" w:rsidRDefault="00294FD2">
      <w:pPr>
        <w:pStyle w:val="Heading3"/>
      </w:pPr>
      <w:bookmarkStart w:id="33" w:name="_3degc4dxjvmx" w:colFirst="0" w:colLast="0"/>
      <w:bookmarkEnd w:id="33"/>
      <w:r w:rsidRPr="00F91063">
        <w:t>2.1 The fishery</w:t>
      </w:r>
    </w:p>
    <w:p w14:paraId="4FA9B123" w14:textId="4D98C91A" w:rsidR="000B1011" w:rsidRPr="00F91063" w:rsidRDefault="00294FD2" w:rsidP="00F91063">
      <w:r w:rsidRPr="00F91063">
        <w:tab/>
      </w:r>
      <w:r w:rsidRPr="6B526DA6">
        <w:rPr>
          <w:lang w:val="en-US"/>
        </w:rPr>
        <w:t xml:space="preserve">We defined the fishery using the definition in the MMPA List of Fisheries </w:t>
      </w:r>
      <w:hyperlink r:id="rId37">
        <w:r w:rsidRPr="6B526DA6">
          <w:rPr>
            <w:lang w:val="en-US"/>
          </w:rPr>
          <w:t>(NOAA, 2023)</w:t>
        </w:r>
      </w:hyperlink>
      <w:r w:rsidRPr="6B526DA6">
        <w:rPr>
          <w:rFonts w:eastAsia="Arial Unicode MS"/>
          <w:lang w:val="en-US"/>
        </w:rPr>
        <w:t>: the ≥3.5 inch mesh set gillnet fishery targeting California halibut, white seabass, Pacific angel shark, and other species. Although this definition deviates from historical studies, which frequently focused on the portion of the fishery using mesh sizes larger than 8.0 or 8.5 inches (</w:t>
      </w:r>
      <w:r w:rsidRPr="6B526DA6">
        <w:rPr>
          <w:b/>
          <w:bCs/>
          <w:lang w:val="en-US"/>
        </w:rPr>
        <w:t>Table 1</w:t>
      </w:r>
      <w:r w:rsidRPr="6B526DA6">
        <w:rPr>
          <w:lang w:val="en-US"/>
        </w:rPr>
        <w:t xml:space="preserve">), the MMPA definition provides the legal basis for bycatch management and is more consistent with historical regulations. Specifically, a minimum mesh size of 3.5 inches was set for white seabass in 1941, though it was increased to 6.0 inches in 1988 (FGC §8623(d)). Since 1989, California halibut and Pacific angel shark have been targeted using a minimum mesh size of 8.5 inches (FGC §8625(a)). </w:t>
      </w:r>
      <w:commentRangeStart w:id="34"/>
      <w:r w:rsidRPr="6B526DA6">
        <w:rPr>
          <w:lang w:val="en-US"/>
        </w:rPr>
        <w:t>The set gillnet fishery principally excluded by this definition is that for Pacific herring (</w:t>
      </w:r>
      <w:r w:rsidRPr="6B526DA6">
        <w:rPr>
          <w:i/>
          <w:iCs/>
          <w:lang w:val="en-US"/>
        </w:rPr>
        <w:t xml:space="preserve">Clupea </w:t>
      </w:r>
      <w:proofErr w:type="spellStart"/>
      <w:r w:rsidRPr="6B526DA6">
        <w:rPr>
          <w:i/>
          <w:iCs/>
          <w:lang w:val="en-US"/>
        </w:rPr>
        <w:t>pallasii</w:t>
      </w:r>
      <w:proofErr w:type="spellEnd"/>
      <w:r w:rsidRPr="6B526DA6">
        <w:rPr>
          <w:lang w:val="en-US"/>
        </w:rPr>
        <w:t xml:space="preserve">), which </w:t>
      </w:r>
      <w:del w:id="35" w:author="Ramey, Kirsten@Wildlife" w:date="2024-07-17T14:43:00Z" w16du:dateUtc="2024-07-17T21:43:00Z">
        <w:r w:rsidRPr="6B526DA6" w:rsidDel="000A404E">
          <w:rPr>
            <w:lang w:val="en-US"/>
          </w:rPr>
          <w:delText xml:space="preserve">used to </w:delText>
        </w:r>
      </w:del>
      <w:r w:rsidRPr="6B526DA6">
        <w:rPr>
          <w:lang w:val="en-US"/>
        </w:rPr>
        <w:t>occur</w:t>
      </w:r>
      <w:ins w:id="36" w:author="Ramey, Kirsten@Wildlife" w:date="2024-07-17T14:43:00Z" w16du:dateUtc="2024-07-17T21:43:00Z">
        <w:r w:rsidR="000A404E">
          <w:rPr>
            <w:lang w:val="en-US"/>
          </w:rPr>
          <w:t>s</w:t>
        </w:r>
      </w:ins>
      <w:r w:rsidRPr="6B526DA6">
        <w:rPr>
          <w:lang w:val="en-US"/>
        </w:rPr>
        <w:t xml:space="preserve"> in California</w:t>
      </w:r>
      <w:ins w:id="37" w:author="Ramey, Kirsten@Wildlife" w:date="2024-07-17T14:45:00Z" w16du:dateUtc="2024-07-17T21:45:00Z">
        <w:r w:rsidR="00055C48">
          <w:rPr>
            <w:lang w:val="en-US"/>
          </w:rPr>
          <w:t>’s four largest Pacific herring spawning areas: San Francisco Bay, Tomales Bay</w:t>
        </w:r>
      </w:ins>
      <w:ins w:id="38" w:author="Ramey, Kirsten@Wildlife" w:date="2024-07-17T14:46:00Z" w16du:dateUtc="2024-07-17T21:46:00Z">
        <w:r w:rsidR="00055C48">
          <w:rPr>
            <w:lang w:val="en-US"/>
          </w:rPr>
          <w:t>, Humboldt Bay, and Crescent City Harbor,</w:t>
        </w:r>
      </w:ins>
      <w:r w:rsidRPr="6B526DA6">
        <w:rPr>
          <w:lang w:val="en-US"/>
        </w:rPr>
        <w:t xml:space="preserve"> using mesh sizes of 2.0 to 2.5 inches</w:t>
      </w:r>
      <w:del w:id="39" w:author="Ramey, Kirsten@Wildlife" w:date="2024-07-17T14:46:00Z" w16du:dateUtc="2024-07-17T21:46:00Z">
        <w:r w:rsidRPr="6B526DA6" w:rsidDel="00055C48">
          <w:rPr>
            <w:lang w:val="en-US"/>
          </w:rPr>
          <w:delText xml:space="preserve">, though a directed fishery for herring has been banned since 2010 </w:delText>
        </w:r>
      </w:del>
      <w:hyperlink r:id="rId38">
        <w:r w:rsidRPr="6B526DA6">
          <w:rPr>
            <w:lang w:val="en-US"/>
          </w:rPr>
          <w:t>(CDFW, 2019)</w:t>
        </w:r>
      </w:hyperlink>
      <w:r w:rsidRPr="6B526DA6">
        <w:rPr>
          <w:lang w:val="en-US"/>
        </w:rPr>
        <w:t xml:space="preserve">. </w:t>
      </w:r>
      <w:commentRangeEnd w:id="34"/>
      <w:r w:rsidR="000A404E">
        <w:rPr>
          <w:rStyle w:val="CommentReference"/>
        </w:rPr>
        <w:commentReference w:id="34"/>
      </w:r>
    </w:p>
    <w:p w14:paraId="3BFD7331" w14:textId="77777777" w:rsidR="000B1011" w:rsidRPr="00F91063" w:rsidRDefault="00294FD2">
      <w:pPr>
        <w:pStyle w:val="Heading3"/>
      </w:pPr>
      <w:bookmarkStart w:id="40" w:name="_t033smxp8x3c" w:colFirst="0" w:colLast="0"/>
      <w:bookmarkEnd w:id="40"/>
      <w:r w:rsidRPr="00F91063">
        <w:lastRenderedPageBreak/>
        <w:t xml:space="preserve">2.2 Data </w:t>
      </w:r>
    </w:p>
    <w:p w14:paraId="0538F2B9" w14:textId="77777777" w:rsidR="000B1011" w:rsidRPr="00F91063" w:rsidRDefault="00294FD2">
      <w:pPr>
        <w:pStyle w:val="Heading4"/>
      </w:pPr>
      <w:bookmarkStart w:id="41" w:name="_y1qxdfju03kt" w:colFirst="0" w:colLast="0"/>
      <w:bookmarkEnd w:id="41"/>
      <w:r w:rsidRPr="00F91063">
        <w:t>2.2.1 Observer data</w:t>
      </w:r>
    </w:p>
    <w:p w14:paraId="74C46777" w14:textId="77777777" w:rsidR="000B1011" w:rsidRPr="00F91063" w:rsidRDefault="00294FD2">
      <w:r w:rsidRPr="00F91063">
        <w:tab/>
      </w:r>
      <w:r w:rsidRPr="6B526DA6">
        <w:rPr>
          <w:lang w:val="en-US"/>
        </w:rPr>
        <w:t>We received observer data from 1983 to 2017 from the California Department of Fish and Wildlife (CDFW). There was observer coverage in the California set gillnet fishery in 1983-1995, 1999-2000 (Monterey Bay only), 2010-2013, and 2017 (</w:t>
      </w:r>
      <w:r w:rsidRPr="6B526DA6">
        <w:rPr>
          <w:b/>
          <w:bCs/>
          <w:lang w:val="en-US"/>
        </w:rPr>
        <w:t>Fig. 2</w:t>
      </w:r>
      <w:r w:rsidRPr="6B526DA6">
        <w:rPr>
          <w:lang w:val="en-US"/>
        </w:rPr>
        <w:t>). The observer program was run by CDFW from 1983-1989 and by the National Oceanic and Atmospheric Administration (NOAA) from 1990 onwards. Observers collected information on the amount and fate of catch (kept, discarded, or damaged), the length composition of the catch, the location and time of the catch, and characteristics of the gear used to target the catch (</w:t>
      </w:r>
      <w:r w:rsidRPr="6B526DA6">
        <w:rPr>
          <w:b/>
          <w:bCs/>
          <w:lang w:val="en-US"/>
        </w:rPr>
        <w:t>Fig. S2</w:t>
      </w:r>
      <w:r w:rsidRPr="6B526DA6">
        <w:rPr>
          <w:lang w:val="en-US"/>
        </w:rPr>
        <w:t>). In the state observer data, we defined individual gillnet sets based on the date of fishing, the vessel, and the set number and built a unique identifier to link set-level information across state datasets (i.e., YYYY-MM-DD-</w:t>
      </w:r>
      <w:proofErr w:type="spellStart"/>
      <w:r w:rsidRPr="6B526DA6">
        <w:rPr>
          <w:lang w:val="en-US"/>
        </w:rPr>
        <w:t>VesselD</w:t>
      </w:r>
      <w:proofErr w:type="spellEnd"/>
      <w:r w:rsidRPr="6B526DA6">
        <w:rPr>
          <w:lang w:val="en-US"/>
        </w:rPr>
        <w:t xml:space="preserve">-Set#). In the federal observer data, we defined individual gillnet sets based on the observer trip number and the set number and built a unique identifier to link set-level information across federal datasets (i.e., </w:t>
      </w:r>
      <w:proofErr w:type="spellStart"/>
      <w:r w:rsidRPr="6B526DA6">
        <w:rPr>
          <w:lang w:val="en-US"/>
        </w:rPr>
        <w:t>TripID</w:t>
      </w:r>
      <w:proofErr w:type="spellEnd"/>
      <w:r w:rsidRPr="6B526DA6">
        <w:rPr>
          <w:lang w:val="en-US"/>
        </w:rPr>
        <w:t>-Set#).</w:t>
      </w:r>
    </w:p>
    <w:p w14:paraId="2DC22C47" w14:textId="77777777" w:rsidR="000B1011" w:rsidRPr="00F91063" w:rsidRDefault="000B1011"/>
    <w:p w14:paraId="0D2976CA" w14:textId="77777777" w:rsidR="000B1011" w:rsidRPr="00F91063" w:rsidRDefault="00294FD2">
      <w:r w:rsidRPr="00F91063">
        <w:tab/>
      </w:r>
      <w:r w:rsidRPr="6B526DA6">
        <w:rPr>
          <w:lang w:val="en-US"/>
        </w:rPr>
        <w:t>We developed a series of simple assumptions to impute missing values for a few key variables (GPS coordinates, fishing depth, soak hour, mesh size) reported in the observer data (</w:t>
      </w:r>
      <w:r w:rsidRPr="6B526DA6">
        <w:rPr>
          <w:b/>
          <w:bCs/>
          <w:lang w:val="en-US"/>
        </w:rPr>
        <w:t>Fig. S3A</w:t>
      </w:r>
      <w:r w:rsidRPr="6B526DA6">
        <w:rPr>
          <w:lang w:val="en-US"/>
        </w:rPr>
        <w:t xml:space="preserve">). We assigned missing GPS coordinates using the centroid of the statistical block most frequently visited by the vessel – in order of preference – that week, month, or year based on the logbook data (described below). We derived missing fishing depths by extracting depths from 25-meter resolution bathymetry data </w:t>
      </w:r>
      <w:hyperlink r:id="rId39">
        <w:r w:rsidRPr="6B526DA6">
          <w:rPr>
            <w:lang w:val="en-US"/>
          </w:rPr>
          <w:t>(CDFW, 2002)</w:t>
        </w:r>
      </w:hyperlink>
      <w:r w:rsidRPr="6B526DA6">
        <w:rPr>
          <w:lang w:val="en-US"/>
        </w:rPr>
        <w:t xml:space="preserve"> (</w:t>
      </w:r>
      <w:r w:rsidRPr="6B526DA6">
        <w:rPr>
          <w:b/>
          <w:bCs/>
          <w:lang w:val="en-US"/>
        </w:rPr>
        <w:t>Fig. S3B</w:t>
      </w:r>
      <w:r w:rsidRPr="6B526DA6">
        <w:rPr>
          <w:lang w:val="en-US"/>
        </w:rPr>
        <w:t>). We reassigned missing soak hours the mode value for a vessel and target species (</w:t>
      </w:r>
      <w:r w:rsidRPr="6B526DA6">
        <w:rPr>
          <w:b/>
          <w:bCs/>
          <w:lang w:val="en-US"/>
        </w:rPr>
        <w:t>Fig S3C</w:t>
      </w:r>
      <w:r w:rsidRPr="6B526DA6">
        <w:rPr>
          <w:lang w:val="en-US"/>
        </w:rPr>
        <w:t>). We reassigned missing mesh sizes the mode for – in order of preference – the vessel and target species, the target species, or all vessels (</w:t>
      </w:r>
      <w:r w:rsidRPr="6B526DA6">
        <w:rPr>
          <w:b/>
          <w:bCs/>
          <w:lang w:val="en-US"/>
        </w:rPr>
        <w:t>Fig. S3DE</w:t>
      </w:r>
      <w:r w:rsidRPr="6B526DA6">
        <w:rPr>
          <w:lang w:val="en-US"/>
        </w:rPr>
        <w:t xml:space="preserve">). We assigned each GPS coordinate to the nearest statistical reporting block (see </w:t>
      </w:r>
      <w:r w:rsidRPr="6B526DA6">
        <w:rPr>
          <w:b/>
          <w:bCs/>
          <w:lang w:val="en-US"/>
        </w:rPr>
        <w:t>Fig. 1A</w:t>
      </w:r>
      <w:r w:rsidRPr="6B526DA6">
        <w:rPr>
          <w:lang w:val="en-US"/>
        </w:rPr>
        <w:t xml:space="preserve">), which allows points erroneously falling on land to be assigned a likely statistical block. We derived the distance from shore, a covariate used to explain bycatch rates in the random forest model, as the distance of each set to the nearest point on shore. </w:t>
      </w:r>
    </w:p>
    <w:p w14:paraId="0ABED271" w14:textId="77777777" w:rsidR="000B1011" w:rsidRPr="00F91063" w:rsidRDefault="000B1011"/>
    <w:p w14:paraId="559BEF39" w14:textId="2E37B03F" w:rsidR="000B1011" w:rsidRPr="00F91063" w:rsidRDefault="00294FD2">
      <w:pPr>
        <w:ind w:firstLine="720"/>
      </w:pPr>
      <w:r w:rsidRPr="6B526DA6">
        <w:rPr>
          <w:lang w:val="en-US"/>
        </w:rPr>
        <w:t xml:space="preserve">For each species of marine mammal, seabird, sea turtle, and fish </w:t>
      </w:r>
      <w:del w:id="42" w:author="Ramey, Kirsten@Wildlife" w:date="2024-07-17T15:06:00Z" w16du:dateUtc="2024-07-17T22:06:00Z">
        <w:r w:rsidRPr="6B526DA6" w:rsidDel="002B63BD">
          <w:rPr>
            <w:lang w:val="en-US"/>
          </w:rPr>
          <w:delText xml:space="preserve">observed </w:delText>
        </w:r>
      </w:del>
      <w:ins w:id="43" w:author="Ramey, Kirsten@Wildlife" w:date="2024-07-17T15:06:00Z" w16du:dateUtc="2024-07-17T22:06:00Z">
        <w:r w:rsidR="002B63BD">
          <w:rPr>
            <w:lang w:val="en-US"/>
          </w:rPr>
          <w:t>documented</w:t>
        </w:r>
        <w:r w:rsidR="002B63BD" w:rsidRPr="6B526DA6">
          <w:rPr>
            <w:lang w:val="en-US"/>
          </w:rPr>
          <w:t xml:space="preserve"> </w:t>
        </w:r>
      </w:ins>
      <w:r w:rsidRPr="6B526DA6">
        <w:rPr>
          <w:lang w:val="en-US"/>
        </w:rPr>
        <w:t xml:space="preserve">in the observer data, we calculated the total number of </w:t>
      </w:r>
      <w:commentRangeStart w:id="44"/>
      <w:del w:id="45" w:author="Ramey, Kirsten@Wildlife" w:date="2024-07-17T15:05:00Z" w16du:dateUtc="2024-07-17T22:05:00Z">
        <w:r w:rsidRPr="6B526DA6" w:rsidDel="002B63BD">
          <w:rPr>
            <w:lang w:val="en-US"/>
          </w:rPr>
          <w:delText>entanglements</w:delText>
        </w:r>
        <w:commentRangeEnd w:id="44"/>
        <w:r w:rsidR="00FE2D92" w:rsidDel="002B63BD">
          <w:rPr>
            <w:rStyle w:val="CommentReference"/>
          </w:rPr>
          <w:commentReference w:id="44"/>
        </w:r>
        <w:r w:rsidRPr="6B526DA6" w:rsidDel="002B63BD">
          <w:rPr>
            <w:lang w:val="en-US"/>
          </w:rPr>
          <w:delText xml:space="preserve"> observed</w:delText>
        </w:r>
      </w:del>
      <w:ins w:id="46" w:author="Ramey, Kirsten@Wildlife" w:date="2024-07-17T15:54:00Z" w16du:dateUtc="2024-07-17T22:54:00Z">
        <w:r w:rsidR="00521D77">
          <w:rPr>
            <w:lang w:val="en-US"/>
          </w:rPr>
          <w:t>captures</w:t>
        </w:r>
      </w:ins>
      <w:r w:rsidRPr="6B526DA6">
        <w:rPr>
          <w:lang w:val="en-US"/>
        </w:rPr>
        <w:t xml:space="preserve"> in the California set gillnet fishery (</w:t>
      </w:r>
      <w:r w:rsidRPr="6B526DA6">
        <w:rPr>
          <w:b/>
          <w:bCs/>
          <w:lang w:val="en-US"/>
        </w:rPr>
        <w:t>Fig. 2</w:t>
      </w:r>
      <w:r w:rsidRPr="6B526DA6">
        <w:rPr>
          <w:lang w:val="en-US"/>
        </w:rPr>
        <w:t xml:space="preserve">). Throughout this analysis, we focus on the eight species with more than </w:t>
      </w:r>
      <w:commentRangeStart w:id="47"/>
      <w:r w:rsidRPr="6B526DA6">
        <w:rPr>
          <w:lang w:val="en-US"/>
        </w:rPr>
        <w:t xml:space="preserve">50 </w:t>
      </w:r>
      <w:del w:id="48" w:author="Ramey, Kirsten@Wildlife" w:date="2024-07-17T15:06:00Z" w16du:dateUtc="2024-07-17T22:06:00Z">
        <w:r w:rsidRPr="6B526DA6" w:rsidDel="00957FCD">
          <w:rPr>
            <w:lang w:val="en-US"/>
          </w:rPr>
          <w:delText xml:space="preserve">observed </w:delText>
        </w:r>
        <w:commentRangeStart w:id="49"/>
        <w:r w:rsidRPr="00D115B2" w:rsidDel="00957FCD">
          <w:rPr>
            <w:highlight w:val="yellow"/>
            <w:lang w:val="en-US"/>
            <w:rPrChange w:id="50" w:author="Ramey, Kirsten@Wildlife" w:date="2024-07-17T14:59:00Z" w16du:dateUtc="2024-07-17T21:59:00Z">
              <w:rPr>
                <w:lang w:val="en-US"/>
              </w:rPr>
            </w:rPrChange>
          </w:rPr>
          <w:delText>entanglements</w:delText>
        </w:r>
        <w:commentRangeEnd w:id="49"/>
        <w:r w:rsidR="00D8562F" w:rsidDel="00957FCD">
          <w:rPr>
            <w:rStyle w:val="CommentReference"/>
          </w:rPr>
          <w:commentReference w:id="49"/>
        </w:r>
      </w:del>
      <w:ins w:id="51" w:author="Ramey, Kirsten@Wildlife" w:date="2024-07-17T15:06:00Z" w16du:dateUtc="2024-07-17T22:06:00Z">
        <w:r w:rsidR="00957FCD">
          <w:rPr>
            <w:lang w:val="en-US"/>
          </w:rPr>
          <w:t>observations</w:t>
        </w:r>
      </w:ins>
      <w:r w:rsidRPr="6B526DA6">
        <w:rPr>
          <w:lang w:val="en-US"/>
        </w:rPr>
        <w:t xml:space="preserve">: </w:t>
      </w:r>
      <w:proofErr w:type="spellStart"/>
      <w:r w:rsidRPr="6B526DA6">
        <w:rPr>
          <w:lang w:val="en-US"/>
        </w:rPr>
        <w:t>soupfin</w:t>
      </w:r>
      <w:proofErr w:type="spellEnd"/>
      <w:r w:rsidRPr="6B526DA6">
        <w:rPr>
          <w:lang w:val="en-US"/>
        </w:rPr>
        <w:t xml:space="preserve"> (tope) shark (2,370), </w:t>
      </w:r>
      <w:commentRangeEnd w:id="47"/>
      <w:r w:rsidR="00A7088F">
        <w:rPr>
          <w:rStyle w:val="CommentReference"/>
        </w:rPr>
        <w:commentReference w:id="47"/>
      </w:r>
      <w:r w:rsidRPr="6B526DA6">
        <w:rPr>
          <w:lang w:val="en-US"/>
        </w:rPr>
        <w:t>Common murre (2,104), California sea lion (1,275), harbor seal (427), giant sea bass (231), Brandt’s cormorant (111), Northern elephant seal (55), and harbor porpoise (53).</w:t>
      </w:r>
    </w:p>
    <w:p w14:paraId="5A35440F" w14:textId="77777777" w:rsidR="000B1011" w:rsidRPr="00F91063" w:rsidRDefault="00294FD2">
      <w:pPr>
        <w:pStyle w:val="Heading4"/>
      </w:pPr>
      <w:bookmarkStart w:id="52" w:name="_kxj8rjxs4dr5" w:colFirst="0" w:colLast="0"/>
      <w:bookmarkEnd w:id="52"/>
      <w:r w:rsidRPr="00F91063">
        <w:t>2.2.2 Logbook data</w:t>
      </w:r>
    </w:p>
    <w:p w14:paraId="4880D1EF" w14:textId="77777777" w:rsidR="000B1011" w:rsidRPr="00F91063" w:rsidRDefault="00294FD2">
      <w:r w:rsidRPr="00F91063">
        <w:tab/>
      </w:r>
      <w:r w:rsidRPr="6B526DA6">
        <w:rPr>
          <w:lang w:val="en-US"/>
        </w:rPr>
        <w:t>We received logbook data from the commercial gillnet fishery from 1981 to 2022 from CDFW (</w:t>
      </w:r>
      <w:r w:rsidRPr="6B526DA6">
        <w:rPr>
          <w:b/>
          <w:bCs/>
          <w:lang w:val="en-US"/>
        </w:rPr>
        <w:t>Fig. 1</w:t>
      </w:r>
      <w:r w:rsidRPr="6B526DA6">
        <w:rPr>
          <w:lang w:val="en-US"/>
        </w:rPr>
        <w:t xml:space="preserve">). These data describe vessel information (vessel name, unique identifier, permit number); when (date), where (block id), and how long (hours) a vessel fished; what fish it targeted; what type of gear it used (drift or set gillnet) and characteristics of this gear (length, mesh size, fishing depth; </w:t>
      </w:r>
      <w:r w:rsidRPr="6B526DA6">
        <w:rPr>
          <w:b/>
          <w:bCs/>
          <w:lang w:val="en-US"/>
        </w:rPr>
        <w:t>Fig. S2</w:t>
      </w:r>
      <w:r w:rsidRPr="6B526DA6">
        <w:rPr>
          <w:lang w:val="en-US"/>
        </w:rPr>
        <w:t xml:space="preserve">); what species it caught; and the amount (number and/or weight) and fate of this catch (kept, released, or lost, including the identity of predators preying </w:t>
      </w:r>
      <w:r w:rsidRPr="6B526DA6">
        <w:rPr>
          <w:lang w:val="en-US"/>
        </w:rPr>
        <w:lastRenderedPageBreak/>
        <w:t xml:space="preserve">on released fish). We identified individual fishing sets as the unique combination of vessel administration information (vessel name, either vessel id or boat number, permit number), where, when, and how long a vessel fished (block id, date, and fishing hours), and characteristics of the gear (net length, mesh size, and fishing depth). This method for identifying individual sets suggests that an average day of fishing includes </w:t>
      </w:r>
      <w:r w:rsidRPr="6B526DA6">
        <w:rPr>
          <w:highlight w:val="yellow"/>
          <w:lang w:val="en-US"/>
        </w:rPr>
        <w:t>X</w:t>
      </w:r>
      <w:r w:rsidRPr="6B526DA6">
        <w:rPr>
          <w:lang w:val="en-US"/>
        </w:rPr>
        <w:t xml:space="preserve"> sets (</w:t>
      </w:r>
      <w:r w:rsidRPr="6B526DA6">
        <w:rPr>
          <w:b/>
          <w:bCs/>
          <w:lang w:val="en-US"/>
        </w:rPr>
        <w:t>Fig. S4</w:t>
      </w:r>
      <w:r w:rsidRPr="6B526DA6">
        <w:rPr>
          <w:lang w:val="en-US"/>
        </w:rPr>
        <w:t xml:space="preserve">). </w:t>
      </w:r>
      <w:commentRangeStart w:id="53"/>
      <w:r w:rsidRPr="6B526DA6">
        <w:rPr>
          <w:lang w:val="en-US"/>
        </w:rPr>
        <w:t xml:space="preserve">We derived the distance from shore, a covariate used to explain bycatch rates in the random forest model, as the distance from the block centroid to the nearest point on shore given that exact locations are not reported. </w:t>
      </w:r>
      <w:commentRangeEnd w:id="53"/>
      <w:r w:rsidR="00B976DA">
        <w:rPr>
          <w:rStyle w:val="CommentReference"/>
        </w:rPr>
        <w:commentReference w:id="53"/>
      </w:r>
    </w:p>
    <w:p w14:paraId="1102998A" w14:textId="77777777" w:rsidR="000B1011" w:rsidRPr="00F91063" w:rsidRDefault="000B1011"/>
    <w:p w14:paraId="2BC90333" w14:textId="77777777" w:rsidR="000B1011" w:rsidRPr="00F91063" w:rsidRDefault="00294FD2">
      <w:pPr>
        <w:ind w:firstLine="720"/>
      </w:pPr>
      <w:r w:rsidRPr="6B526DA6">
        <w:rPr>
          <w:lang w:val="en-US"/>
        </w:rPr>
        <w:t>We developed a series of simple assumptions to impute missing or unrealistic values for a few key variables (fishing depth, soak hour, mesh size) reported in the logbook data (</w:t>
      </w:r>
      <w:r w:rsidRPr="6B526DA6">
        <w:rPr>
          <w:b/>
          <w:bCs/>
          <w:lang w:val="en-US"/>
        </w:rPr>
        <w:t>Fig. S5A</w:t>
      </w:r>
      <w:r w:rsidRPr="6B526DA6">
        <w:rPr>
          <w:lang w:val="en-US"/>
        </w:rPr>
        <w:t>). We reassigned both missing (including 0 values) and unrealistic fishing depths, which we defined as depths exceeding the maximum depth in the reported fishing block, the median depth of the fishing block (</w:t>
      </w:r>
      <w:r w:rsidRPr="6B526DA6">
        <w:rPr>
          <w:b/>
          <w:bCs/>
          <w:lang w:val="en-US"/>
        </w:rPr>
        <w:t>Fig. S5B</w:t>
      </w:r>
      <w:r w:rsidRPr="6B526DA6">
        <w:rPr>
          <w:lang w:val="en-US"/>
        </w:rPr>
        <w:t xml:space="preserve">). We computed the median and maximum depths of each fishing block using 25-meter resolution bathymetry data </w:t>
      </w:r>
      <w:hyperlink r:id="rId40">
        <w:r w:rsidRPr="6B526DA6">
          <w:rPr>
            <w:lang w:val="en-US"/>
          </w:rPr>
          <w:t>(CDFW, 2002)</w:t>
        </w:r>
      </w:hyperlink>
      <w:r w:rsidRPr="6B526DA6">
        <w:rPr>
          <w:lang w:val="en-US"/>
        </w:rPr>
        <w:t>. We reassigned missing soak hours (including 0 values) the mode value for a vessel. We capped unrealistic soak times exceeding 96 hours (4 days) at 96 hours (</w:t>
      </w:r>
      <w:r w:rsidRPr="6B526DA6">
        <w:rPr>
          <w:b/>
          <w:bCs/>
          <w:lang w:val="en-US"/>
        </w:rPr>
        <w:t>Fig. S5C</w:t>
      </w:r>
      <w:r w:rsidRPr="6B526DA6">
        <w:rPr>
          <w:lang w:val="en-US"/>
        </w:rPr>
        <w:t>). We reassigned missing (including 0 values) and unrealistic mesh sizes, which we defined as mesh sizes exceeding 20 inches, using a hierarchical procedure (</w:t>
      </w:r>
      <w:r w:rsidRPr="6B526DA6">
        <w:rPr>
          <w:b/>
          <w:bCs/>
          <w:lang w:val="en-US"/>
        </w:rPr>
        <w:t>Fig. S5DE</w:t>
      </w:r>
      <w:r w:rsidRPr="6B526DA6">
        <w:rPr>
          <w:lang w:val="en-US"/>
        </w:rPr>
        <w:t xml:space="preserve">). For logbooks with both vessel identification and target species information, we assigned the mesh size </w:t>
      </w:r>
      <w:proofErr w:type="gramStart"/>
      <w:r w:rsidRPr="6B526DA6">
        <w:rPr>
          <w:lang w:val="en-US"/>
        </w:rPr>
        <w:t>most commonly used</w:t>
      </w:r>
      <w:proofErr w:type="gramEnd"/>
      <w:r w:rsidRPr="6B526DA6">
        <w:rPr>
          <w:lang w:val="en-US"/>
        </w:rPr>
        <w:t xml:space="preserve"> by the vessel when targeting that target species. For logbooks with only target species information (no vessel identification), we assigned the mesh size </w:t>
      </w:r>
      <w:proofErr w:type="gramStart"/>
      <w:r w:rsidRPr="6B526DA6">
        <w:rPr>
          <w:lang w:val="en-US"/>
        </w:rPr>
        <w:t>most commonly used</w:t>
      </w:r>
      <w:proofErr w:type="gramEnd"/>
      <w:r w:rsidRPr="6B526DA6">
        <w:rPr>
          <w:lang w:val="en-US"/>
        </w:rPr>
        <w:t xml:space="preserve"> when targeting that target species across all vessels (</w:t>
      </w:r>
      <w:r w:rsidRPr="6B526DA6">
        <w:rPr>
          <w:b/>
          <w:bCs/>
          <w:lang w:val="en-US"/>
        </w:rPr>
        <w:t>Figs. S5 &amp; S6</w:t>
      </w:r>
      <w:r w:rsidRPr="6B526DA6">
        <w:rPr>
          <w:lang w:val="en-US"/>
        </w:rPr>
        <w:t>).</w:t>
      </w:r>
    </w:p>
    <w:p w14:paraId="598C7A9E" w14:textId="77777777" w:rsidR="000B1011" w:rsidRPr="00F91063" w:rsidRDefault="00294FD2">
      <w:pPr>
        <w:pStyle w:val="Heading4"/>
      </w:pPr>
      <w:bookmarkStart w:id="54" w:name="_x47yv3oapivs" w:colFirst="0" w:colLast="0"/>
      <w:bookmarkEnd w:id="54"/>
      <w:r w:rsidRPr="00F91063">
        <w:t>2.2.3 Sea surface temperature</w:t>
      </w:r>
    </w:p>
    <w:p w14:paraId="7D48D6FC" w14:textId="041032E3" w:rsidR="000B1011" w:rsidRPr="00F91063" w:rsidRDefault="00294FD2">
      <w:pPr>
        <w:ind w:firstLine="720"/>
      </w:pPr>
      <w:r w:rsidRPr="6B526DA6">
        <w:rPr>
          <w:lang w:val="en-US"/>
        </w:rPr>
        <w:t xml:space="preserve">Because sea surface temperature (SST) is a common driver of the distributions of both target and bycatch species </w:t>
      </w:r>
      <w:hyperlink r:id="rId41">
        <w:r w:rsidRPr="6B526DA6">
          <w:rPr>
            <w:lang w:val="en-US"/>
          </w:rPr>
          <w:t>(Hazen et al., 2018)</w:t>
        </w:r>
      </w:hyperlink>
      <w:r w:rsidRPr="6B526DA6">
        <w:rPr>
          <w:lang w:val="en-US"/>
        </w:rPr>
        <w:t xml:space="preserve">, we used SST as an environmental covariate in the random forest models described below. We derived the SST associated with each set documented in the observer and logbook data using the NOAA 1/4° Daily Optimum Interpolation Sea Surface Temperature (OISST) dataset, which interpolates observations from different monitoring platforms (e.g., satellites, ships, buoys, and Argo floats) to provide a globally complete grid of SST from September 1, 1981 to present </w:t>
      </w:r>
      <w:hyperlink r:id="rId42">
        <w:r w:rsidRPr="6B526DA6">
          <w:rPr>
            <w:lang w:val="en-US"/>
          </w:rPr>
          <w:t>(Huang et al., 2021)</w:t>
        </w:r>
      </w:hyperlink>
      <w:r w:rsidRPr="6B526DA6">
        <w:rPr>
          <w:lang w:val="en-US"/>
        </w:rPr>
        <w:t>. For sets reported in the observer data, we extracted the SST at the reported GPS location on the reported day of fishing. For sets reported in logbooks, we calculated the average SST in the reported block on the reported day of fishing.</w:t>
      </w:r>
    </w:p>
    <w:p w14:paraId="6E6C8EB6" w14:textId="77777777" w:rsidR="000B1011" w:rsidRPr="00F91063" w:rsidRDefault="00294FD2">
      <w:pPr>
        <w:pStyle w:val="Heading3"/>
      </w:pPr>
      <w:bookmarkStart w:id="55" w:name="_ppq9hx2hunse" w:colFirst="0" w:colLast="0"/>
      <w:bookmarkEnd w:id="55"/>
      <w:r w:rsidRPr="00F91063">
        <w:t>2.3 Ratio estimation</w:t>
      </w:r>
    </w:p>
    <w:p w14:paraId="55ABBE0C" w14:textId="77777777" w:rsidR="000B1011" w:rsidRPr="00F91063" w:rsidRDefault="00294FD2">
      <w:r w:rsidRPr="00F91063">
        <w:tab/>
      </w:r>
      <w:r w:rsidRPr="6B526DA6">
        <w:rPr>
          <w:lang w:val="en-US"/>
        </w:rPr>
        <w:t xml:space="preserve">We estimated annual bycatch for each study species using ratio estimators. Ratio estimators assume that the rate of bycatch in observed fishing trips is proportional to the rate of bycatch within all fishing trips within a given strata </w:t>
      </w:r>
      <w:hyperlink r:id="rId43">
        <w:r w:rsidRPr="6B526DA6">
          <w:rPr>
            <w:lang w:val="en-US"/>
          </w:rPr>
          <w:t>(Cochran, 1977)</w:t>
        </w:r>
      </w:hyperlink>
      <w:r w:rsidRPr="6B526DA6">
        <w:rPr>
          <w:lang w:val="en-US"/>
        </w:rPr>
        <w:t xml:space="preserve">. This assumption requires that the </w:t>
      </w:r>
      <w:commentRangeStart w:id="56"/>
      <w:r w:rsidRPr="6B526DA6">
        <w:rPr>
          <w:lang w:val="en-US"/>
        </w:rPr>
        <w:t>characteristics</w:t>
      </w:r>
      <w:commentRangeEnd w:id="56"/>
      <w:r w:rsidR="005152B5">
        <w:rPr>
          <w:rStyle w:val="CommentReference"/>
        </w:rPr>
        <w:commentReference w:id="56"/>
      </w:r>
      <w:r w:rsidRPr="6B526DA6">
        <w:rPr>
          <w:lang w:val="en-US"/>
        </w:rPr>
        <w:t xml:space="preserve"> of observed trips do not systematically differ from the characteristics of all trips, which we visually confirmed in </w:t>
      </w:r>
      <w:r w:rsidRPr="6B526DA6">
        <w:rPr>
          <w:b/>
          <w:bCs/>
          <w:lang w:val="en-US"/>
        </w:rPr>
        <w:t>Fig. S7</w:t>
      </w:r>
      <w:r w:rsidRPr="6B526DA6">
        <w:rPr>
          <w:lang w:val="en-US"/>
        </w:rPr>
        <w:t xml:space="preserve">. We used trips rather than sets as the sampling </w:t>
      </w:r>
      <w:r w:rsidRPr="6B526DA6">
        <w:rPr>
          <w:lang w:val="en-US"/>
        </w:rPr>
        <w:lastRenderedPageBreak/>
        <w:t>unit given the inability to identify unique sets in the logbooks data (</w:t>
      </w:r>
      <w:r w:rsidRPr="6B526DA6">
        <w:rPr>
          <w:b/>
          <w:bCs/>
          <w:lang w:val="en-US"/>
        </w:rPr>
        <w:t>Fig. S4</w:t>
      </w:r>
      <w:r w:rsidRPr="6B526DA6">
        <w:rPr>
          <w:lang w:val="en-US"/>
        </w:rPr>
        <w:t xml:space="preserve">). Under this approach, the bycatch rate for species </w:t>
      </w:r>
      <w:r w:rsidRPr="6B526DA6">
        <w:rPr>
          <w:i/>
          <w:iCs/>
          <w:lang w:val="en-US"/>
        </w:rPr>
        <w:t xml:space="preserve">s </w:t>
      </w:r>
      <w:r w:rsidRPr="6B526DA6">
        <w:rPr>
          <w:lang w:val="en-US"/>
        </w:rPr>
        <w:t xml:space="preserve">in strata </w:t>
      </w:r>
      <w:proofErr w:type="spellStart"/>
      <w:r w:rsidRPr="6B526DA6">
        <w:rPr>
          <w:i/>
          <w:iCs/>
          <w:lang w:val="en-US"/>
        </w:rPr>
        <w:t>i</w:t>
      </w:r>
      <w:proofErr w:type="spellEnd"/>
      <w:r w:rsidRPr="6B526DA6">
        <w:rPr>
          <w:lang w:val="en-US"/>
        </w:rPr>
        <w:t xml:space="preserve"> (</w:t>
      </w:r>
      <w:proofErr w:type="spellStart"/>
      <w:proofErr w:type="gramStart"/>
      <w:r w:rsidRPr="6B526DA6">
        <w:rPr>
          <w:i/>
          <w:iCs/>
          <w:lang w:val="en-US"/>
        </w:rPr>
        <w:t>r</w:t>
      </w:r>
      <w:r w:rsidRPr="6B526DA6">
        <w:rPr>
          <w:i/>
          <w:iCs/>
          <w:vertAlign w:val="subscript"/>
          <w:lang w:val="en-US"/>
        </w:rPr>
        <w:t>s,i</w:t>
      </w:r>
      <w:proofErr w:type="spellEnd"/>
      <w:proofErr w:type="gramEnd"/>
      <w:r w:rsidRPr="6B526DA6">
        <w:rPr>
          <w:lang w:val="en-US"/>
        </w:rPr>
        <w:t>) is thus calculated as:</w:t>
      </w:r>
    </w:p>
    <w:p w14:paraId="38A6BBC9" w14:textId="77777777" w:rsidR="000B1011" w:rsidRPr="00F91063" w:rsidRDefault="000B1011"/>
    <w:p w14:paraId="6F7ED74C" w14:textId="77777777" w:rsidR="000B1011" w:rsidRPr="00F91063" w:rsidRDefault="005166B3">
      <w:pPr>
        <w:jc w:val="center"/>
      </w:pPr>
      <m:oMath>
        <m:sSub>
          <m:sSubPr>
            <m:ctrlPr>
              <w:rPr>
                <w:rFonts w:ascii="Cambria Math" w:hAnsi="Cambria Math"/>
              </w:rPr>
            </m:ctrlPr>
          </m:sSubPr>
          <m:e>
            <m:r>
              <w:rPr>
                <w:rFonts w:ascii="Cambria Math" w:hAnsi="Cambria Math"/>
              </w:rPr>
              <m:t>r</m:t>
            </m:r>
          </m:e>
          <m:sub>
            <m:r>
              <w:rPr>
                <w:rFonts w:ascii="Cambria Math" w:hAnsi="Cambria Math"/>
              </w:rPr>
              <m:t>s,i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s,i</m:t>
                </m:r>
              </m:sub>
            </m:sSub>
          </m:num>
          <m:den>
            <m:sSub>
              <m:sSubPr>
                <m:ctrlPr>
                  <w:rPr>
                    <w:rFonts w:ascii="Cambria Math" w:hAnsi="Cambria Math"/>
                  </w:rPr>
                </m:ctrlPr>
              </m:sSubPr>
              <m:e>
                <m:r>
                  <w:rPr>
                    <w:rFonts w:ascii="Cambria Math" w:hAnsi="Cambria Math"/>
                  </w:rPr>
                  <m:t>d</m:t>
                </m:r>
              </m:e>
              <m:sub>
                <m:r>
                  <w:rPr>
                    <w:rFonts w:ascii="Cambria Math" w:hAnsi="Cambria Math"/>
                  </w:rPr>
                  <m:t>s,i</m:t>
                </m:r>
              </m:sub>
            </m:sSub>
          </m:den>
        </m:f>
      </m:oMath>
      <w:r w:rsidR="00294FD2" w:rsidRPr="00F91063">
        <w:t xml:space="preserve"> </w:t>
      </w:r>
    </w:p>
    <w:p w14:paraId="7016712C" w14:textId="77777777" w:rsidR="000B1011" w:rsidRPr="00F91063" w:rsidRDefault="000B1011">
      <w:pPr>
        <w:jc w:val="center"/>
      </w:pPr>
    </w:p>
    <w:p w14:paraId="28009AD9" w14:textId="09252713" w:rsidR="000B1011" w:rsidRPr="00F91063" w:rsidRDefault="00294FD2">
      <w:r w:rsidRPr="6B526DA6">
        <w:rPr>
          <w:lang w:val="en-US"/>
        </w:rPr>
        <w:t xml:space="preserve">Where </w:t>
      </w:r>
      <w:proofErr w:type="spellStart"/>
      <w:proofErr w:type="gramStart"/>
      <w:r w:rsidRPr="6B526DA6">
        <w:rPr>
          <w:i/>
          <w:iCs/>
          <w:lang w:val="en-US"/>
        </w:rPr>
        <w:t>k</w:t>
      </w:r>
      <w:r w:rsidRPr="6B526DA6">
        <w:rPr>
          <w:i/>
          <w:iCs/>
          <w:vertAlign w:val="subscript"/>
          <w:lang w:val="en-US"/>
        </w:rPr>
        <w:t>s,i</w:t>
      </w:r>
      <w:proofErr w:type="spellEnd"/>
      <w:proofErr w:type="gramEnd"/>
      <w:r w:rsidRPr="6B526DA6">
        <w:rPr>
          <w:lang w:val="en-US"/>
        </w:rPr>
        <w:t xml:space="preserve"> is the total number of individuals of species </w:t>
      </w:r>
      <w:r w:rsidRPr="6B526DA6">
        <w:rPr>
          <w:i/>
          <w:iCs/>
          <w:lang w:val="en-US"/>
        </w:rPr>
        <w:t>s</w:t>
      </w:r>
      <w:r w:rsidRPr="6B526DA6">
        <w:rPr>
          <w:lang w:val="en-US"/>
        </w:rPr>
        <w:t xml:space="preserve"> </w:t>
      </w:r>
      <w:del w:id="57" w:author="Ramey, Kirsten@Wildlife" w:date="2024-07-17T15:43:00Z" w16du:dateUtc="2024-07-17T22:43:00Z">
        <w:r w:rsidRPr="6B526DA6" w:rsidDel="000857A3">
          <w:rPr>
            <w:lang w:val="en-US"/>
          </w:rPr>
          <w:delText>entangled in observed</w:delText>
        </w:r>
      </w:del>
      <w:ins w:id="58" w:author="Ramey, Kirsten@Wildlife" w:date="2024-07-17T15:43:00Z" w16du:dateUtc="2024-07-17T22:43:00Z">
        <w:r w:rsidR="000857A3">
          <w:rPr>
            <w:lang w:val="en-US"/>
          </w:rPr>
          <w:t>observed</w:t>
        </w:r>
        <w:r w:rsidR="00F8209C">
          <w:rPr>
            <w:lang w:val="en-US"/>
          </w:rPr>
          <w:t xml:space="preserve"> on</w:t>
        </w:r>
      </w:ins>
      <w:r w:rsidRPr="6B526DA6">
        <w:rPr>
          <w:lang w:val="en-US"/>
        </w:rPr>
        <w:t xml:space="preserve"> trips occurring in strata </w:t>
      </w:r>
      <w:proofErr w:type="spellStart"/>
      <w:r w:rsidRPr="6B526DA6">
        <w:rPr>
          <w:i/>
          <w:iCs/>
          <w:lang w:val="en-US"/>
        </w:rPr>
        <w:t>i</w:t>
      </w:r>
      <w:proofErr w:type="spellEnd"/>
      <w:r w:rsidRPr="6B526DA6">
        <w:rPr>
          <w:lang w:val="en-US"/>
        </w:rPr>
        <w:t xml:space="preserve"> and </w:t>
      </w:r>
      <w:proofErr w:type="spellStart"/>
      <w:r w:rsidRPr="6B526DA6">
        <w:rPr>
          <w:i/>
          <w:iCs/>
          <w:lang w:val="en-US"/>
        </w:rPr>
        <w:t>d</w:t>
      </w:r>
      <w:r w:rsidRPr="6B526DA6">
        <w:rPr>
          <w:i/>
          <w:iCs/>
          <w:vertAlign w:val="subscript"/>
          <w:lang w:val="en-US"/>
        </w:rPr>
        <w:t>s,i</w:t>
      </w:r>
      <w:proofErr w:type="spellEnd"/>
      <w:r w:rsidRPr="6B526DA6">
        <w:rPr>
          <w:lang w:val="en-US"/>
        </w:rPr>
        <w:t xml:space="preserve"> is the total number of observed trips occurring in strata </w:t>
      </w:r>
      <w:proofErr w:type="spellStart"/>
      <w:r w:rsidRPr="6B526DA6">
        <w:rPr>
          <w:i/>
          <w:iCs/>
          <w:lang w:val="en-US"/>
        </w:rPr>
        <w:t>i</w:t>
      </w:r>
      <w:proofErr w:type="spellEnd"/>
      <w:r w:rsidRPr="6B526DA6">
        <w:rPr>
          <w:lang w:val="en-US"/>
        </w:rPr>
        <w:t xml:space="preserve">. The total estimate of bycatch of species </w:t>
      </w:r>
      <w:r w:rsidRPr="6B526DA6">
        <w:rPr>
          <w:i/>
          <w:iCs/>
          <w:lang w:val="en-US"/>
        </w:rPr>
        <w:t>s</w:t>
      </w:r>
      <w:r w:rsidRPr="6B526DA6">
        <w:rPr>
          <w:lang w:val="en-US"/>
        </w:rPr>
        <w:t xml:space="preserve"> in strata </w:t>
      </w:r>
      <w:proofErr w:type="spellStart"/>
      <w:r w:rsidRPr="6B526DA6">
        <w:rPr>
          <w:i/>
          <w:iCs/>
          <w:lang w:val="en-US"/>
        </w:rPr>
        <w:t>i</w:t>
      </w:r>
      <w:proofErr w:type="spellEnd"/>
      <w:r w:rsidRPr="6B526DA6">
        <w:rPr>
          <w:lang w:val="en-US"/>
        </w:rPr>
        <w:t xml:space="preserve"> (</w:t>
      </w:r>
      <w:proofErr w:type="spellStart"/>
      <w:proofErr w:type="gramStart"/>
      <w:r w:rsidRPr="6B526DA6">
        <w:rPr>
          <w:i/>
          <w:iCs/>
          <w:lang w:val="en-US"/>
        </w:rPr>
        <w:t>m</w:t>
      </w:r>
      <w:r w:rsidRPr="6B526DA6">
        <w:rPr>
          <w:i/>
          <w:iCs/>
          <w:vertAlign w:val="subscript"/>
          <w:lang w:val="en-US"/>
        </w:rPr>
        <w:t>s,i</w:t>
      </w:r>
      <w:proofErr w:type="spellEnd"/>
      <w:proofErr w:type="gramEnd"/>
      <w:r w:rsidRPr="6B526DA6">
        <w:rPr>
          <w:lang w:val="en-US"/>
        </w:rPr>
        <w:t>) is then calculated by multiplying the bycatch rate (</w:t>
      </w:r>
      <w:proofErr w:type="spellStart"/>
      <w:r w:rsidRPr="6B526DA6">
        <w:rPr>
          <w:i/>
          <w:iCs/>
          <w:lang w:val="en-US"/>
        </w:rPr>
        <w:t>r</w:t>
      </w:r>
      <w:r w:rsidRPr="6B526DA6">
        <w:rPr>
          <w:i/>
          <w:iCs/>
          <w:vertAlign w:val="subscript"/>
          <w:lang w:val="en-US"/>
        </w:rPr>
        <w:t>s,i</w:t>
      </w:r>
      <w:proofErr w:type="spellEnd"/>
      <w:r w:rsidRPr="6B526DA6">
        <w:rPr>
          <w:lang w:val="en-US"/>
        </w:rPr>
        <w:t>) by the total number of trips to have occurred in the strata (</w:t>
      </w:r>
      <w:r w:rsidRPr="6B526DA6">
        <w:rPr>
          <w:i/>
          <w:iCs/>
          <w:lang w:val="en-US"/>
        </w:rPr>
        <w:t>D</w:t>
      </w:r>
      <w:r w:rsidRPr="6B526DA6">
        <w:rPr>
          <w:i/>
          <w:iCs/>
          <w:vertAlign w:val="subscript"/>
          <w:lang w:val="en-US"/>
        </w:rPr>
        <w:t>i</w:t>
      </w:r>
      <w:r w:rsidRPr="6B526DA6">
        <w:rPr>
          <w:lang w:val="en-US"/>
        </w:rPr>
        <w:t>):</w:t>
      </w:r>
    </w:p>
    <w:p w14:paraId="3A414608" w14:textId="77777777" w:rsidR="000B1011" w:rsidRPr="00F91063" w:rsidRDefault="000B1011"/>
    <w:p w14:paraId="75287A84" w14:textId="77777777" w:rsidR="000B1011" w:rsidRPr="00F91063" w:rsidRDefault="005166B3">
      <w:pPr>
        <w:jc w:val="center"/>
      </w:pPr>
      <m:oMath>
        <m:sSub>
          <m:sSubPr>
            <m:ctrlPr>
              <w:rPr>
                <w:rFonts w:ascii="Cambria Math" w:hAnsi="Cambria Math"/>
              </w:rPr>
            </m:ctrlPr>
          </m:sSubPr>
          <m:e>
            <m:r>
              <w:rPr>
                <w:rFonts w:ascii="Cambria Math" w:hAnsi="Cambria Math"/>
              </w:rPr>
              <m:t>m</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s,i</m:t>
            </m:r>
          </m:sub>
        </m:sSub>
      </m:oMath>
      <w:r w:rsidR="00294FD2" w:rsidRPr="00F91063">
        <w:t xml:space="preserve"> </w:t>
      </w:r>
    </w:p>
    <w:p w14:paraId="2CF12373" w14:textId="77777777" w:rsidR="000B1011" w:rsidRPr="00F91063" w:rsidRDefault="000B1011"/>
    <w:p w14:paraId="39E9B23E" w14:textId="77777777" w:rsidR="000B1011" w:rsidRPr="00F91063" w:rsidRDefault="00294FD2">
      <w:r w:rsidRPr="00F91063">
        <w:t>Where the total number of trips (</w:t>
      </w:r>
      <w:r w:rsidRPr="00F91063">
        <w:rPr>
          <w:i/>
        </w:rPr>
        <w:t>D</w:t>
      </w:r>
      <w:r w:rsidRPr="00F91063">
        <w:rPr>
          <w:i/>
          <w:vertAlign w:val="subscript"/>
        </w:rPr>
        <w:t>i</w:t>
      </w:r>
      <w:r w:rsidRPr="00F91063">
        <w:t>) is derived from the logbook data.</w:t>
      </w:r>
    </w:p>
    <w:p w14:paraId="5567C898" w14:textId="77777777" w:rsidR="000B1011" w:rsidRPr="00F91063" w:rsidRDefault="000B1011"/>
    <w:p w14:paraId="0987416B" w14:textId="77777777" w:rsidR="000B1011" w:rsidRPr="00F91063" w:rsidRDefault="00294FD2">
      <w:pPr>
        <w:ind w:firstLine="720"/>
      </w:pPr>
      <w:r w:rsidRPr="00F91063">
        <w:t>We estimated the variance in both processes through a two-step process. First, we estimated the variance of the bycatch rate (</w:t>
      </w:r>
      <m:oMath>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Pr="00F91063">
        <w:t>) through a bootstrap procedure. We sampled observed trips with replacement to match the total number of trips occurring in the strata (</w:t>
      </w:r>
      <w:r w:rsidRPr="00F91063">
        <w:rPr>
          <w:i/>
        </w:rPr>
        <w:t>D</w:t>
      </w:r>
      <w:r w:rsidRPr="00F91063">
        <w:rPr>
          <w:i/>
          <w:vertAlign w:val="subscript"/>
        </w:rPr>
        <w:t>i</w:t>
      </w:r>
      <w:r w:rsidRPr="00F91063">
        <w:t>) and derived the bycatch rate for this randomly generated sample. We repeated this procedure 1,000 times and calculated the variance of the bycatch rate as the bootstrap sample variance. Second, we calculated the variance of the total bycatch estimate (</w:t>
      </w: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oMath>
      <w:r w:rsidRPr="00F91063">
        <w:t>) as:</w:t>
      </w:r>
    </w:p>
    <w:p w14:paraId="24E56350" w14:textId="77777777" w:rsidR="000B1011" w:rsidRPr="00F91063" w:rsidRDefault="000B1011"/>
    <w:p w14:paraId="0F1FCBCF" w14:textId="77777777" w:rsidR="000B1011" w:rsidRPr="00F91063" w:rsidRDefault="005166B3">
      <w:pPr>
        <w:jc w:val="center"/>
      </w:pP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00294FD2" w:rsidRPr="00F91063">
        <w:t xml:space="preserve"> </w:t>
      </w:r>
    </w:p>
    <w:p w14:paraId="51DA6C36" w14:textId="77777777" w:rsidR="000B1011" w:rsidRPr="00F91063" w:rsidRDefault="000B1011"/>
    <w:p w14:paraId="43762D4E" w14:textId="77777777" w:rsidR="000B1011" w:rsidRPr="00F91063" w:rsidRDefault="00294FD2">
      <w:r w:rsidRPr="00F91063">
        <w:t>Total bycatch estimates and their variances are summed across strata to generate annual estimates of bycatch across strata.</w:t>
      </w:r>
    </w:p>
    <w:p w14:paraId="27B4F370" w14:textId="77777777" w:rsidR="000B1011" w:rsidRPr="00F91063" w:rsidRDefault="000B1011"/>
    <w:p w14:paraId="63EBCAF4" w14:textId="77777777" w:rsidR="000B1011" w:rsidRPr="00F91063" w:rsidRDefault="00294FD2">
      <w:pPr>
        <w:ind w:firstLine="720"/>
      </w:pPr>
      <w:r w:rsidRPr="6B526DA6">
        <w:rPr>
          <w:lang w:val="en-US"/>
        </w:rPr>
        <w:t>We calculated annual bycatch estimates using a seven-region stratification scheme (</w:t>
      </w:r>
      <w:r w:rsidRPr="6B526DA6">
        <w:rPr>
          <w:b/>
          <w:bCs/>
          <w:lang w:val="en-US"/>
        </w:rPr>
        <w:t>Figs. 1A, S8</w:t>
      </w:r>
      <w:r w:rsidRPr="6B526DA6">
        <w:rPr>
          <w:lang w:val="en-US"/>
        </w:rPr>
        <w:t xml:space="preserve">). This stratification scheme combines the scheme by </w:t>
      </w:r>
      <w:r w:rsidRPr="6B526DA6">
        <w:rPr>
          <w:color w:val="202124"/>
          <w:highlight w:val="white"/>
          <w:lang w:val="en-US"/>
        </w:rPr>
        <w:t xml:space="preserve">Diamond and Hanan (1986) and Julian (1993) for areas north and south of Point Conception, respectively. </w:t>
      </w:r>
      <w:r w:rsidRPr="6B526DA6">
        <w:rPr>
          <w:lang w:val="en-US"/>
        </w:rPr>
        <w:t>Although early efforts to estimate bycatch in the California set gillnet fishery often stratified estimates by region and season (</w:t>
      </w:r>
      <w:r w:rsidRPr="6B526DA6">
        <w:rPr>
          <w:b/>
          <w:bCs/>
          <w:lang w:val="en-US"/>
        </w:rPr>
        <w:t>Table 1</w:t>
      </w:r>
      <w:r w:rsidRPr="6B526DA6">
        <w:rPr>
          <w:lang w:val="en-US"/>
        </w:rPr>
        <w:t>), later efforts found that observer coverage was often too limited to employ complex temporal stratification and that estimates between temporally stratified and unstratified approaches were generally similar (</w:t>
      </w:r>
      <w:r w:rsidRPr="6B526DA6">
        <w:rPr>
          <w:b/>
          <w:bCs/>
          <w:lang w:val="en-US"/>
        </w:rPr>
        <w:t>Table 1</w:t>
      </w:r>
      <w:r w:rsidRPr="6B526DA6">
        <w:rPr>
          <w:lang w:val="en-US"/>
        </w:rPr>
        <w:t>). Stratum-specific ratios for years without observer coverage in the stratum are borrowed from the closest year (forwards or backwards) with observer coverage in the stratum (</w:t>
      </w:r>
      <w:r w:rsidRPr="6B526DA6">
        <w:rPr>
          <w:b/>
          <w:bCs/>
          <w:lang w:val="en-US"/>
        </w:rPr>
        <w:t>Fig. 2C &amp; S9)</w:t>
      </w:r>
      <w:r w:rsidRPr="6B526DA6">
        <w:rPr>
          <w:lang w:val="en-US"/>
        </w:rPr>
        <w:t>. We collated annual bycatch estimates from past studies (</w:t>
      </w:r>
      <w:r w:rsidRPr="6B526DA6">
        <w:rPr>
          <w:b/>
          <w:bCs/>
          <w:lang w:val="en-US"/>
        </w:rPr>
        <w:t>Table 1</w:t>
      </w:r>
      <w:r w:rsidRPr="6B526DA6">
        <w:rPr>
          <w:lang w:val="en-US"/>
        </w:rPr>
        <w:t>) for comparison with our updated estimates (</w:t>
      </w:r>
      <w:r w:rsidRPr="6B526DA6">
        <w:rPr>
          <w:b/>
          <w:bCs/>
          <w:lang w:val="en-US"/>
        </w:rPr>
        <w:t>Figs. S10-S12</w:t>
      </w:r>
      <w:r w:rsidRPr="6B526DA6">
        <w:rPr>
          <w:lang w:val="en-US"/>
        </w:rPr>
        <w:t>).</w:t>
      </w:r>
    </w:p>
    <w:p w14:paraId="67D5E67A" w14:textId="77777777" w:rsidR="000B1011" w:rsidRPr="00F91063" w:rsidRDefault="00294FD2">
      <w:pPr>
        <w:pStyle w:val="Heading3"/>
      </w:pPr>
      <w:bookmarkStart w:id="59" w:name="_lw89n9yafnzy"/>
      <w:bookmarkEnd w:id="59"/>
      <w:r w:rsidRPr="6B526DA6">
        <w:rPr>
          <w:lang w:val="en-US"/>
        </w:rPr>
        <w:t xml:space="preserve">2.4 </w:t>
      </w:r>
      <w:proofErr w:type="gramStart"/>
      <w:r w:rsidRPr="6B526DA6">
        <w:rPr>
          <w:lang w:val="en-US"/>
        </w:rPr>
        <w:t>Random forest</w:t>
      </w:r>
      <w:proofErr w:type="gramEnd"/>
      <w:r w:rsidRPr="6B526DA6">
        <w:rPr>
          <w:lang w:val="en-US"/>
        </w:rPr>
        <w:t xml:space="preserve"> modeling</w:t>
      </w:r>
    </w:p>
    <w:p w14:paraId="13F7CF7B" w14:textId="77777777" w:rsidR="000B1011" w:rsidRPr="00F91063" w:rsidRDefault="00294FD2">
      <w:pPr>
        <w:pStyle w:val="Heading4"/>
      </w:pPr>
      <w:bookmarkStart w:id="60" w:name="_au24cq3282q2" w:colFirst="0" w:colLast="0"/>
      <w:bookmarkEnd w:id="60"/>
      <w:r w:rsidRPr="00F91063">
        <w:t>2.4.1 Model training</w:t>
      </w:r>
    </w:p>
    <w:p w14:paraId="24DF7083" w14:textId="77777777" w:rsidR="000B1011" w:rsidRPr="00F91063" w:rsidRDefault="00294FD2">
      <w:r w:rsidRPr="00F91063">
        <w:tab/>
      </w:r>
      <w:r w:rsidRPr="6B526DA6">
        <w:rPr>
          <w:lang w:val="en-US"/>
        </w:rPr>
        <w:t xml:space="preserve">We used random forest classification models trained on the observer data to identify drivers of bycatch risk for each of the </w:t>
      </w:r>
      <w:commentRangeStart w:id="61"/>
      <w:r w:rsidRPr="00313EA5">
        <w:rPr>
          <w:highlight w:val="green"/>
          <w:lang w:val="en-US"/>
        </w:rPr>
        <w:t>five</w:t>
      </w:r>
      <w:commentRangeEnd w:id="61"/>
      <w:r w:rsidR="006F795D">
        <w:rPr>
          <w:rStyle w:val="CommentReference"/>
        </w:rPr>
        <w:commentReference w:id="61"/>
      </w:r>
      <w:r w:rsidRPr="6B526DA6">
        <w:rPr>
          <w:lang w:val="en-US"/>
        </w:rPr>
        <w:t xml:space="preserve"> study species. We considered eight attributes of </w:t>
      </w:r>
      <w:r w:rsidRPr="6B526DA6">
        <w:rPr>
          <w:lang w:val="en-US"/>
        </w:rPr>
        <w:lastRenderedPageBreak/>
        <w:t>fishing as potential drivers of bycatch risk: haul depth (fathoms), mesh size (inches), soak time (hours), latitude (°N), distance from shore (km), Julian day, sea surface temperature (°C), and whether the fishing occurs near an island (</w:t>
      </w:r>
      <w:proofErr w:type="spellStart"/>
      <w:r w:rsidRPr="6B526DA6">
        <w:rPr>
          <w:lang w:val="en-US"/>
        </w:rPr>
        <w:t>i.e</w:t>
      </w:r>
      <w:proofErr w:type="spellEnd"/>
      <w:r w:rsidRPr="6B526DA6">
        <w:rPr>
          <w:lang w:val="en-US"/>
        </w:rPr>
        <w:t xml:space="preserve">, within 10 km of island coast). For each species, we classified an observed set as having (1) or not having (0) </w:t>
      </w:r>
      <w:proofErr w:type="gramStart"/>
      <w:r w:rsidRPr="6B526DA6">
        <w:rPr>
          <w:lang w:val="en-US"/>
        </w:rPr>
        <w:t>bycatch, and</w:t>
      </w:r>
      <w:proofErr w:type="gramEnd"/>
      <w:r w:rsidRPr="6B526DA6">
        <w:rPr>
          <w:lang w:val="en-US"/>
        </w:rPr>
        <w:t xml:space="preserve"> trained a classification model assuming a Bernoulli distribution in the response variable. </w:t>
      </w:r>
    </w:p>
    <w:p w14:paraId="2AEC085D" w14:textId="77777777" w:rsidR="000B1011" w:rsidRPr="00F91063" w:rsidRDefault="000B1011"/>
    <w:p w14:paraId="3C09A928" w14:textId="77777777" w:rsidR="000B1011" w:rsidRPr="00F91063" w:rsidRDefault="00294FD2">
      <w:pPr>
        <w:ind w:firstLine="720"/>
      </w:pPr>
      <w:r w:rsidRPr="6B526DA6">
        <w:rPr>
          <w:lang w:val="en-US"/>
        </w:rPr>
        <w:t xml:space="preserve">Because bycatch of protected species is rare, observed fishing sets show strong class imbalance towards sets without bycatch compared to sets with bycatch. To illustrate, the percent of observed sets with bycatch is as follows: </w:t>
      </w:r>
      <w:proofErr w:type="spellStart"/>
      <w:r w:rsidRPr="6B526DA6">
        <w:rPr>
          <w:lang w:val="en-US"/>
        </w:rPr>
        <w:t>soupfin</w:t>
      </w:r>
      <w:proofErr w:type="spellEnd"/>
      <w:r w:rsidRPr="6B526DA6">
        <w:rPr>
          <w:lang w:val="en-US"/>
        </w:rPr>
        <w:t xml:space="preserve"> (tope) shark (2.5%), common murre (2.2%), California sea lion (1.3%), harbor seal (0.45%), giant sea bass (0.24%), Brandt’s cormorant (0.12%), northern elephant seal (0.06%), and harbor porpoise (0.055%). Therefore, without a proper sample balancing method, predictions are likely to be biased towards the majority class (sets without bycatch), leading to an underestimation of bycatch risk. For this reason, we considered four approaches for accounting for class imbalance resulting from bycatch rarity.</w:t>
      </w:r>
    </w:p>
    <w:p w14:paraId="59AB4769" w14:textId="77777777" w:rsidR="000B1011" w:rsidRPr="00F91063" w:rsidRDefault="000B1011">
      <w:pPr>
        <w:ind w:firstLine="720"/>
      </w:pPr>
    </w:p>
    <w:p w14:paraId="1ADF65DB" w14:textId="00595683" w:rsidR="000B1011" w:rsidRPr="00F91063" w:rsidRDefault="00294FD2">
      <w:pPr>
        <w:ind w:firstLine="720"/>
      </w:pPr>
      <w:r w:rsidRPr="6B526DA6">
        <w:rPr>
          <w:lang w:val="en-US"/>
        </w:rPr>
        <w:t xml:space="preserve">The first three approaches employ different sample balancing methods: (1) </w:t>
      </w:r>
      <w:proofErr w:type="spellStart"/>
      <w:r w:rsidRPr="6B526DA6">
        <w:rPr>
          <w:lang w:val="en-US"/>
        </w:rPr>
        <w:t>downsampling</w:t>
      </w:r>
      <w:proofErr w:type="spellEnd"/>
      <w:r w:rsidRPr="6B526DA6">
        <w:rPr>
          <w:lang w:val="en-US"/>
        </w:rPr>
        <w:t xml:space="preserve">, (2) </w:t>
      </w:r>
      <w:proofErr w:type="spellStart"/>
      <w:r w:rsidRPr="6B526DA6">
        <w:rPr>
          <w:lang w:val="en-US"/>
        </w:rPr>
        <w:t>upsampling</w:t>
      </w:r>
      <w:proofErr w:type="spellEnd"/>
      <w:r w:rsidRPr="6B526DA6">
        <w:rPr>
          <w:lang w:val="en-US"/>
        </w:rPr>
        <w:t xml:space="preserve">, and (3) synthetic minority over-sampling (SMOTE), which uses a mixture of down and </w:t>
      </w:r>
      <w:proofErr w:type="spellStart"/>
      <w:r w:rsidRPr="6B526DA6">
        <w:rPr>
          <w:lang w:val="en-US"/>
        </w:rPr>
        <w:t>upsampling</w:t>
      </w:r>
      <w:proofErr w:type="spellEnd"/>
      <w:r w:rsidRPr="6B526DA6">
        <w:rPr>
          <w:lang w:val="en-US"/>
        </w:rPr>
        <w:t xml:space="preserve">. The </w:t>
      </w:r>
      <w:proofErr w:type="spellStart"/>
      <w:r w:rsidRPr="6B526DA6">
        <w:rPr>
          <w:lang w:val="en-US"/>
        </w:rPr>
        <w:t>downsampling</w:t>
      </w:r>
      <w:proofErr w:type="spellEnd"/>
      <w:r w:rsidRPr="6B526DA6">
        <w:rPr>
          <w:lang w:val="en-US"/>
        </w:rPr>
        <w:t xml:space="preserve"> approach randomly removes observations of the majority group (sets without bycatch) to obtain equal representation of the majority and minority (sets with bycatch) group. The </w:t>
      </w:r>
      <w:proofErr w:type="spellStart"/>
      <w:r w:rsidRPr="6B526DA6">
        <w:rPr>
          <w:lang w:val="en-US"/>
        </w:rPr>
        <w:t>upsampling</w:t>
      </w:r>
      <w:proofErr w:type="spellEnd"/>
      <w:r w:rsidRPr="6B526DA6">
        <w:rPr>
          <w:lang w:val="en-US"/>
        </w:rPr>
        <w:t xml:space="preserve"> approach randomly samples observations from the minority group with replacement to obtain equal representation with the majority group. The synthetic minority over-sampling (SMOTE) approach both up-samples the minority group and down-samples the majority group. It up-samples the minority class by synthesizing new cases from its nearest five neighbors and down-samples the majority class by randomly drawing samples from that group. We created each balanced datasets using the </w:t>
      </w:r>
      <w:proofErr w:type="spellStart"/>
      <w:r w:rsidRPr="6B526DA6">
        <w:rPr>
          <w:i/>
          <w:iCs/>
          <w:lang w:val="en-US"/>
        </w:rPr>
        <w:t>themis</w:t>
      </w:r>
      <w:proofErr w:type="spellEnd"/>
      <w:r w:rsidRPr="6B526DA6">
        <w:rPr>
          <w:i/>
          <w:iCs/>
          <w:lang w:val="en-US"/>
        </w:rPr>
        <w:t xml:space="preserve"> </w:t>
      </w:r>
      <w:r w:rsidRPr="6B526DA6">
        <w:rPr>
          <w:lang w:val="en-US"/>
        </w:rPr>
        <w:t xml:space="preserve">package in R </w:t>
      </w:r>
      <w:hyperlink r:id="rId44">
        <w:r w:rsidRPr="6B526DA6">
          <w:rPr>
            <w:lang w:val="en-US"/>
          </w:rPr>
          <w:t>(</w:t>
        </w:r>
        <w:proofErr w:type="spellStart"/>
        <w:r w:rsidRPr="6B526DA6">
          <w:rPr>
            <w:lang w:val="en-US"/>
          </w:rPr>
          <w:t>Hvitfeldt</w:t>
        </w:r>
        <w:proofErr w:type="spellEnd"/>
        <w:r w:rsidRPr="6B526DA6">
          <w:rPr>
            <w:lang w:val="en-US"/>
          </w:rPr>
          <w:t>, 2023)</w:t>
        </w:r>
      </w:hyperlink>
      <w:r w:rsidRPr="6B526DA6">
        <w:rPr>
          <w:lang w:val="en-US"/>
        </w:rPr>
        <w:t xml:space="preserve"> and fit random forest models to these datasets using the </w:t>
      </w:r>
      <w:proofErr w:type="spellStart"/>
      <w:r w:rsidRPr="6B526DA6">
        <w:rPr>
          <w:i/>
          <w:iCs/>
          <w:lang w:val="en-US"/>
        </w:rPr>
        <w:t>randomForests</w:t>
      </w:r>
      <w:proofErr w:type="spellEnd"/>
      <w:r w:rsidRPr="6B526DA6">
        <w:rPr>
          <w:lang w:val="en-US"/>
        </w:rPr>
        <w:t xml:space="preserve"> package in R </w:t>
      </w:r>
      <w:hyperlink r:id="rId45">
        <w:r w:rsidRPr="6B526DA6">
          <w:rPr>
            <w:lang w:val="en-US"/>
          </w:rPr>
          <w:t>(Liaw and Wiener, 2002)</w:t>
        </w:r>
      </w:hyperlink>
      <w:r w:rsidRPr="6B526DA6">
        <w:rPr>
          <w:lang w:val="en-US"/>
        </w:rPr>
        <w:t>.</w:t>
      </w:r>
    </w:p>
    <w:p w14:paraId="07534CD1" w14:textId="77777777" w:rsidR="000B1011" w:rsidRPr="00F91063" w:rsidRDefault="000B1011">
      <w:pPr>
        <w:ind w:left="3600"/>
      </w:pPr>
    </w:p>
    <w:p w14:paraId="21B6A1A1" w14:textId="77777777" w:rsidR="000B1011" w:rsidRPr="00F91063" w:rsidRDefault="00294FD2">
      <w:r w:rsidRPr="00F91063">
        <w:tab/>
      </w:r>
      <w:r w:rsidRPr="6B526DA6">
        <w:rPr>
          <w:lang w:val="en-US"/>
        </w:rPr>
        <w:t xml:space="preserve">The fourth approach employs weighted random forests, which use observation weighting rather than sample balancing to elevate the importance of the minority class. In this “cost-sensitive” learning approach </w:t>
      </w:r>
      <w:hyperlink r:id="rId46">
        <w:r w:rsidRPr="6B526DA6">
          <w:rPr>
            <w:lang w:val="en-US"/>
          </w:rPr>
          <w:t>(More and Rana, 2017)</w:t>
        </w:r>
      </w:hyperlink>
      <w:r w:rsidRPr="6B526DA6">
        <w:rPr>
          <w:lang w:val="en-US"/>
        </w:rPr>
        <w:t xml:space="preserve">, higher weights are assigned to minority observations so that the model receives a higher penalty for misclassifying these observations, helping to reduce bias towards the majority class. We evaluated multiple weighting schemes to optimize the predictive skill of this approach. Specifically, we assigned majority observations (sets without bycatch) a weight of 1 and assigned minority observations (sets with bycatch) weights of 25 to 200 in increments of 25. Thus, a total of 8 candidate weighted random forest models were evaluated. We fit the weighted random forest model using the </w:t>
      </w:r>
      <w:r w:rsidRPr="6B526DA6">
        <w:rPr>
          <w:i/>
          <w:iCs/>
          <w:lang w:val="en-US"/>
        </w:rPr>
        <w:t xml:space="preserve">ranger </w:t>
      </w:r>
      <w:r w:rsidRPr="6B526DA6">
        <w:rPr>
          <w:lang w:val="en-US"/>
        </w:rPr>
        <w:t xml:space="preserve">package in R </w:t>
      </w:r>
      <w:hyperlink r:id="rId47">
        <w:r w:rsidRPr="6B526DA6">
          <w:rPr>
            <w:lang w:val="en-US"/>
          </w:rPr>
          <w:t>(Wright and Ziegler, 2017)</w:t>
        </w:r>
      </w:hyperlink>
      <w:r w:rsidRPr="6B526DA6">
        <w:rPr>
          <w:lang w:val="en-US"/>
        </w:rPr>
        <w:t xml:space="preserve">. </w:t>
      </w:r>
    </w:p>
    <w:p w14:paraId="76635DB3" w14:textId="77777777" w:rsidR="000B1011" w:rsidRPr="00F91063" w:rsidRDefault="000B1011"/>
    <w:p w14:paraId="5D0E8F6A" w14:textId="77777777" w:rsidR="000B1011" w:rsidRPr="00F91063" w:rsidRDefault="00294FD2">
      <w:r w:rsidRPr="00F91063">
        <w:tab/>
      </w:r>
      <w:r w:rsidRPr="6B526DA6">
        <w:rPr>
          <w:lang w:val="en-US"/>
        </w:rPr>
        <w:t>We trained each of the eleven candidate models (three balanced random forest models, eight weighted random forest models) on 80% of the observer data, withholding the remaining 20% for model testing. In training the models, we performed a grid search to identify the “</w:t>
      </w:r>
      <w:proofErr w:type="spellStart"/>
      <w:r w:rsidRPr="6B526DA6">
        <w:rPr>
          <w:lang w:val="en-US"/>
        </w:rPr>
        <w:t>mtry</w:t>
      </w:r>
      <w:proofErr w:type="spellEnd"/>
      <w:r w:rsidRPr="6B526DA6">
        <w:rPr>
          <w:lang w:val="en-US"/>
        </w:rPr>
        <w:t xml:space="preserve">” hyperparameter – the number of variables to randomly sample as candidates at each node split </w:t>
      </w:r>
      <w:r w:rsidRPr="6B526DA6">
        <w:rPr>
          <w:lang w:val="en-US"/>
        </w:rPr>
        <w:lastRenderedPageBreak/>
        <w:t>– that maximizes Cohen’s kappa under 10-fold cross validation (</w:t>
      </w:r>
      <w:r w:rsidRPr="6B526DA6">
        <w:rPr>
          <w:b/>
          <w:bCs/>
          <w:lang w:val="en-US"/>
        </w:rPr>
        <w:t>Fig. S13</w:t>
      </w:r>
      <w:r w:rsidRPr="6B526DA6">
        <w:rPr>
          <w:lang w:val="en-US"/>
        </w:rPr>
        <w:t xml:space="preserve">). While accuracy measures the proportion of correctly classified categorizations, Cohen’s kappa measures the proportion of correct classifications while accounting for the probability of being correct by chance and is a better measure of predictive skill, especially for imbalanced datasets </w:t>
      </w:r>
      <w:hyperlink r:id="rId48">
        <w:r w:rsidRPr="6B526DA6">
          <w:rPr>
            <w:lang w:val="en-US"/>
          </w:rPr>
          <w:t>(Cohen, 1968)</w:t>
        </w:r>
      </w:hyperlink>
      <w:r w:rsidRPr="6B526DA6">
        <w:rPr>
          <w:lang w:val="en-US"/>
        </w:rPr>
        <w:t xml:space="preserve">. Although there are no definitive rules for interpreting Cohen’s kappa, general guidelines suggest that values above 0.7 are ‘excellent’, 0.4-0.7 are ‘good’, 0.2-0.4 are ‘fair’, and below 0.2 are ‘poor’ </w:t>
      </w:r>
      <w:hyperlink r:id="rId49">
        <w:r w:rsidRPr="6B526DA6">
          <w:rPr>
            <w:lang w:val="en-US"/>
          </w:rPr>
          <w:t>(Fleiss et al., 2013; Landis and Koch, 1977)</w:t>
        </w:r>
      </w:hyperlink>
      <w:r w:rsidRPr="6B526DA6">
        <w:rPr>
          <w:lang w:val="en-US"/>
        </w:rPr>
        <w:t xml:space="preserve">. We identified the best fitting model as the model generating the highest Cohen’s kappa on the training data. We applied this model to the test dataset for an independent evaluation of its predictive power. We only evaluated species whose best models exhibited “fair” or better performance in the rest of the analysis. </w:t>
      </w:r>
    </w:p>
    <w:p w14:paraId="12A0CB39" w14:textId="77777777" w:rsidR="000B1011" w:rsidRPr="00F91063" w:rsidRDefault="00294FD2">
      <w:pPr>
        <w:pStyle w:val="Heading4"/>
      </w:pPr>
      <w:bookmarkStart w:id="62" w:name="_idi0sivtvki9" w:colFirst="0" w:colLast="0"/>
      <w:bookmarkEnd w:id="62"/>
      <w:r w:rsidRPr="00F91063">
        <w:t>2.4.2 Model evaluation and prediction</w:t>
      </w:r>
    </w:p>
    <w:p w14:paraId="3DA10AE5" w14:textId="77777777" w:rsidR="000B1011" w:rsidRPr="00F91063" w:rsidRDefault="00294FD2">
      <w:pPr>
        <w:ind w:firstLine="720"/>
      </w:pPr>
      <w:r w:rsidRPr="6B526DA6">
        <w:rPr>
          <w:lang w:val="en-US"/>
        </w:rPr>
        <w:t>We evaluated the drivers of bycatch risk for each species by inspecting the variable importance and the marginal effects of each variable as estimated in the best fitting model. Variable importance was evaluated as the mean decrease in accuracy when omitting a variable, such that larger values indicate more important variables. Marginal effects measure the impact of the changes in one variable on the response variable while all other variables are held constant. The marginal effects plots provide the scientific basis for our discussions of management regulations that could effectively and efficiently reduce bycatch risk.</w:t>
      </w:r>
    </w:p>
    <w:p w14:paraId="662BCE14" w14:textId="77777777" w:rsidR="000B1011" w:rsidRPr="00F91063" w:rsidRDefault="000B1011"/>
    <w:p w14:paraId="398DBBC5" w14:textId="7B255650" w:rsidR="000B1011" w:rsidRPr="00F91063" w:rsidRDefault="00294FD2">
      <w:r w:rsidRPr="00F91063">
        <w:tab/>
        <w:t xml:space="preserve">We used the best fitting model to generate annual estimates of protected species bycatch from 1981 to 2022 by predicting whether sets recorded in logbooks were likely to have </w:t>
      </w:r>
      <w:del w:id="63" w:author="Ramey, Kirsten@Wildlife" w:date="2024-07-17T15:51:00Z" w16du:dateUtc="2024-07-17T22:51:00Z">
        <w:r w:rsidRPr="00F91063" w:rsidDel="007473D8">
          <w:delText xml:space="preserve">entangled </w:delText>
        </w:r>
      </w:del>
      <w:ins w:id="64" w:author="Ramey, Kirsten@Wildlife" w:date="2024-07-17T15:53:00Z" w16du:dateUtc="2024-07-17T22:53:00Z">
        <w:r w:rsidR="00F44F6E">
          <w:t>captured</w:t>
        </w:r>
      </w:ins>
      <w:ins w:id="65" w:author="Ramey, Kirsten@Wildlife" w:date="2024-07-17T15:51:00Z" w16du:dateUtc="2024-07-17T22:51:00Z">
        <w:r w:rsidR="007473D8" w:rsidRPr="00F91063">
          <w:t xml:space="preserve"> </w:t>
        </w:r>
      </w:ins>
      <w:r w:rsidRPr="00F91063">
        <w:t>each study species. We used the best fitting model for each species to estimate the probability that a logged set included bycatch of a species then categorized the set as with or without bycatch using a species-specific probability threshold. We derived the species-specific probability thresholds as the threshold that maximizes Cohen’s kappa when applied to the training datasets (</w:t>
      </w:r>
      <w:r w:rsidRPr="00F91063">
        <w:rPr>
          <w:b/>
        </w:rPr>
        <w:t>Fig. S14</w:t>
      </w:r>
      <w:r w:rsidRPr="00F91063">
        <w:t>). We selected the probability threshold based on Cohen’s kappa rather than the area under the receiver operator curve (AUC) because (1) model</w:t>
      </w:r>
      <w:del w:id="66" w:author="Ramey, Kirsten@Wildlife" w:date="2024-07-17T15:52:00Z" w16du:dateUtc="2024-07-17T22:52:00Z">
        <w:r w:rsidRPr="00F91063" w:rsidDel="0058170A">
          <w:delText>’</w:delText>
        </w:r>
      </w:del>
      <w:r w:rsidRPr="00F91063">
        <w:t>s were tuned and select</w:t>
      </w:r>
      <w:ins w:id="67" w:author="Ramey, Kirsten@Wildlife" w:date="2024-07-17T15:52:00Z" w16du:dateUtc="2024-07-17T22:52:00Z">
        <w:r w:rsidR="0058170A">
          <w:t>ed</w:t>
        </w:r>
      </w:ins>
      <w:r w:rsidRPr="00F91063">
        <w:t xml:space="preserve"> based on Cohen’s kappa and (2) simulation work shows that deriving thresholds based on AUC tends to overestimates the prevalence of rare events while underestimates the prevalence of common events </w:t>
      </w:r>
      <w:hyperlink r:id="rId50">
        <w:r w:rsidRPr="00F91063">
          <w:t>(Freeman and Moisen, 2008; Manel et al., 2001)</w:t>
        </w:r>
      </w:hyperlink>
      <w:r w:rsidRPr="00F91063">
        <w:t xml:space="preserve"> We summed the number of sets predicted to have bycatch each year and multiplied this sum by the average number of </w:t>
      </w:r>
      <w:del w:id="68" w:author="Ramey, Kirsten@Wildlife" w:date="2024-07-17T15:53:00Z" w16du:dateUtc="2024-07-17T22:53:00Z">
        <w:r w:rsidRPr="00F91063" w:rsidDel="00500B29">
          <w:delText xml:space="preserve">entanglements </w:delText>
        </w:r>
      </w:del>
      <w:ins w:id="69" w:author="Ramey, Kirsten@Wildlife" w:date="2024-07-17T15:54:00Z" w16du:dateUtc="2024-07-17T22:54:00Z">
        <w:r w:rsidR="0001284A">
          <w:t>captures</w:t>
        </w:r>
      </w:ins>
      <w:ins w:id="70" w:author="Ramey, Kirsten@Wildlife" w:date="2024-07-17T15:53:00Z" w16du:dateUtc="2024-07-17T22:53:00Z">
        <w:r w:rsidR="00500B29" w:rsidRPr="00F91063">
          <w:t xml:space="preserve"> </w:t>
        </w:r>
      </w:ins>
      <w:r w:rsidRPr="00F91063">
        <w:t>when a</w:t>
      </w:r>
      <w:del w:id="71" w:author="Ramey, Kirsten@Wildlife" w:date="2024-07-17T15:54:00Z" w16du:dateUtc="2024-07-17T22:54:00Z">
        <w:r w:rsidRPr="00F91063" w:rsidDel="0001284A">
          <w:delText>n</w:delText>
        </w:r>
      </w:del>
      <w:r w:rsidRPr="00F91063">
        <w:t xml:space="preserve"> </w:t>
      </w:r>
      <w:del w:id="72" w:author="Ramey, Kirsten@Wildlife" w:date="2024-07-17T15:53:00Z" w16du:dateUtc="2024-07-17T22:53:00Z">
        <w:r w:rsidRPr="00F91063" w:rsidDel="00500B29">
          <w:delText xml:space="preserve">entanglement </w:delText>
        </w:r>
      </w:del>
      <w:ins w:id="73" w:author="Ramey, Kirsten@Wildlife" w:date="2024-07-17T15:54:00Z" w16du:dateUtc="2024-07-17T22:54:00Z">
        <w:r w:rsidR="0001284A">
          <w:t>capture</w:t>
        </w:r>
      </w:ins>
      <w:ins w:id="74" w:author="Ramey, Kirsten@Wildlife" w:date="2024-07-17T15:53:00Z" w16du:dateUtc="2024-07-17T22:53:00Z">
        <w:r w:rsidR="00500B29" w:rsidRPr="00F91063">
          <w:t xml:space="preserve"> </w:t>
        </w:r>
      </w:ins>
      <w:r w:rsidRPr="00F91063">
        <w:t xml:space="preserve">occurs to generate estimates of the total number of </w:t>
      </w:r>
      <w:del w:id="75" w:author="Ramey, Kirsten@Wildlife" w:date="2024-07-17T15:53:00Z" w16du:dateUtc="2024-07-17T22:53:00Z">
        <w:r w:rsidRPr="00F91063" w:rsidDel="00500B29">
          <w:delText xml:space="preserve">entangled </w:delText>
        </w:r>
      </w:del>
      <w:ins w:id="76" w:author="Ramey, Kirsten@Wildlife" w:date="2024-07-17T15:53:00Z" w16du:dateUtc="2024-07-17T22:53:00Z">
        <w:r w:rsidR="00500B29">
          <w:t>captured</w:t>
        </w:r>
        <w:r w:rsidR="00500B29" w:rsidRPr="00F91063">
          <w:t xml:space="preserve"> </w:t>
        </w:r>
      </w:ins>
      <w:r w:rsidRPr="00F91063">
        <w:t>animals (</w:t>
      </w:r>
      <w:r w:rsidRPr="00F91063">
        <w:rPr>
          <w:b/>
        </w:rPr>
        <w:t>Fig. S4AB</w:t>
      </w:r>
      <w:r w:rsidRPr="00F91063">
        <w:t xml:space="preserve">). We opted not to employ a more complex two-stage or hurdle model approach, where a second model estimates the number of </w:t>
      </w:r>
      <w:del w:id="77" w:author="Ramey, Kirsten@Wildlife" w:date="2024-07-17T15:53:00Z" w16du:dateUtc="2024-07-17T22:53:00Z">
        <w:r w:rsidRPr="00F91063" w:rsidDel="00F44F6E">
          <w:delText xml:space="preserve">entangled </w:delText>
        </w:r>
      </w:del>
      <w:ins w:id="78" w:author="Ramey, Kirsten@Wildlife" w:date="2024-07-17T15:53:00Z" w16du:dateUtc="2024-07-17T22:53:00Z">
        <w:r w:rsidR="00F44F6E">
          <w:t>captured</w:t>
        </w:r>
        <w:r w:rsidR="00F44F6E" w:rsidRPr="00F91063">
          <w:t xml:space="preserve"> </w:t>
        </w:r>
      </w:ins>
      <w:r w:rsidRPr="00F91063">
        <w:t>individuals when bycatch occurs, given the rarity of bycatch events larger than one for all species but common murre (</w:t>
      </w:r>
      <w:r w:rsidRPr="00F91063">
        <w:rPr>
          <w:b/>
        </w:rPr>
        <w:t>Fig. S4C</w:t>
      </w:r>
      <w:r w:rsidRPr="00F91063">
        <w:t xml:space="preserve">). </w:t>
      </w:r>
    </w:p>
    <w:p w14:paraId="0D693AA1" w14:textId="77777777" w:rsidR="000B1011" w:rsidRPr="00F91063" w:rsidRDefault="000B1011"/>
    <w:p w14:paraId="18FADF99" w14:textId="77777777" w:rsidR="000B1011" w:rsidRPr="00F91063" w:rsidRDefault="00294FD2">
      <w:pPr>
        <w:ind w:firstLine="720"/>
      </w:pPr>
      <w:r w:rsidRPr="6B526DA6">
        <w:rPr>
          <w:lang w:val="en-US"/>
        </w:rPr>
        <w:t xml:space="preserve">To generate maps of spatial bycatch risk, we used the best fitting model to predict risk to a 0.02° grid spanning southern California (32-35°N and 117-121°W). Conceptually, our metric of spatial bycatch risk represents the probability of bycatch at a given location under recent average conditions. We derived this metric by first predicting the probability of bycatch on every calendar day (Julian day 1 to 365) for each grid cell. The seven input variables for making these predictions were derived as follows: (1) </w:t>
      </w:r>
      <w:r w:rsidRPr="6B526DA6">
        <w:rPr>
          <w:i/>
          <w:iCs/>
          <w:lang w:val="en-US"/>
        </w:rPr>
        <w:t>latitude</w:t>
      </w:r>
      <w:r w:rsidRPr="6B526DA6">
        <w:rPr>
          <w:lang w:val="en-US"/>
        </w:rPr>
        <w:t xml:space="preserve">, (2) </w:t>
      </w:r>
      <w:r w:rsidRPr="6B526DA6">
        <w:rPr>
          <w:i/>
          <w:iCs/>
          <w:lang w:val="en-US"/>
        </w:rPr>
        <w:t>distance from shore</w:t>
      </w:r>
      <w:r w:rsidRPr="6B526DA6">
        <w:rPr>
          <w:lang w:val="en-US"/>
        </w:rPr>
        <w:t xml:space="preserve">, and (3) </w:t>
      </w:r>
      <w:r w:rsidRPr="6B526DA6">
        <w:rPr>
          <w:i/>
          <w:iCs/>
          <w:lang w:val="en-US"/>
        </w:rPr>
        <w:t>depth</w:t>
      </w:r>
      <w:r w:rsidRPr="6B526DA6">
        <w:rPr>
          <w:lang w:val="en-US"/>
        </w:rPr>
        <w:t xml:space="preserve"> were </w:t>
      </w:r>
      <w:r w:rsidRPr="6B526DA6">
        <w:rPr>
          <w:lang w:val="en-US"/>
        </w:rPr>
        <w:lastRenderedPageBreak/>
        <w:t xml:space="preserve">derived based on the centroid of the grid cell; (4) </w:t>
      </w:r>
      <w:r w:rsidRPr="6B526DA6">
        <w:rPr>
          <w:i/>
          <w:iCs/>
          <w:lang w:val="en-US"/>
        </w:rPr>
        <w:t xml:space="preserve">soak time </w:t>
      </w:r>
      <w:r w:rsidRPr="6B526DA6">
        <w:rPr>
          <w:lang w:val="en-US"/>
        </w:rPr>
        <w:t xml:space="preserve">was set to 24 hours, the logbook mode; (5) </w:t>
      </w:r>
      <w:r w:rsidRPr="6B526DA6">
        <w:rPr>
          <w:i/>
          <w:iCs/>
          <w:lang w:val="en-US"/>
        </w:rPr>
        <w:t>mesh size</w:t>
      </w:r>
      <w:r w:rsidRPr="6B526DA6">
        <w:rPr>
          <w:lang w:val="en-US"/>
        </w:rPr>
        <w:t xml:space="preserve"> was set to 8.5 inches, the logbook mode; (6) </w:t>
      </w:r>
      <w:r w:rsidRPr="6B526DA6">
        <w:rPr>
          <w:i/>
          <w:iCs/>
          <w:lang w:val="en-US"/>
        </w:rPr>
        <w:t>Julian day</w:t>
      </w:r>
      <w:r w:rsidRPr="6B526DA6">
        <w:rPr>
          <w:lang w:val="en-US"/>
        </w:rPr>
        <w:t xml:space="preserve"> was the input day; and (7) </w:t>
      </w:r>
      <w:r w:rsidRPr="6B526DA6">
        <w:rPr>
          <w:i/>
          <w:iCs/>
          <w:lang w:val="en-US"/>
        </w:rPr>
        <w:t xml:space="preserve">sea surface temperature </w:t>
      </w:r>
      <w:r w:rsidRPr="6B526DA6">
        <w:rPr>
          <w:lang w:val="en-US"/>
        </w:rPr>
        <w:t>(SST) was the average SST for that day and grid cell from 2010-2022. We then calculated the weighted average of the daily risk weighting by the amount of logbook entries (a metric of fishing effort) occurring on that Julian day from 2010-2022. We cropped the predictions to areas within 20 km of shore as this is the farthest offshore that the fishery has operated (</w:t>
      </w:r>
      <w:r w:rsidRPr="6B526DA6">
        <w:rPr>
          <w:b/>
          <w:bCs/>
          <w:lang w:val="en-US"/>
        </w:rPr>
        <w:t>Fig. S7</w:t>
      </w:r>
      <w:r w:rsidRPr="6B526DA6">
        <w:rPr>
          <w:lang w:val="en-US"/>
        </w:rPr>
        <w:t>).</w:t>
      </w:r>
    </w:p>
    <w:p w14:paraId="6B60B165" w14:textId="77777777" w:rsidR="000B1011" w:rsidRPr="00F91063" w:rsidRDefault="00294FD2">
      <w:pPr>
        <w:pStyle w:val="Heading2"/>
      </w:pPr>
      <w:bookmarkStart w:id="79" w:name="_f2d1pc2jeo8" w:colFirst="0" w:colLast="0"/>
      <w:bookmarkEnd w:id="79"/>
      <w:r w:rsidRPr="00F91063">
        <w:t>3. Results</w:t>
      </w:r>
    </w:p>
    <w:p w14:paraId="77824E19" w14:textId="77777777" w:rsidR="000B1011" w:rsidRPr="00F91063" w:rsidRDefault="00294FD2">
      <w:pPr>
        <w:pStyle w:val="Heading3"/>
      </w:pPr>
      <w:bookmarkStart w:id="80" w:name="_h32imn8thgoh" w:colFirst="0" w:colLast="0"/>
      <w:bookmarkEnd w:id="80"/>
      <w:r w:rsidRPr="00F91063">
        <w:t>3.1 Ratio estimation</w:t>
      </w:r>
    </w:p>
    <w:p w14:paraId="5CFB1030" w14:textId="77777777" w:rsidR="000B1011" w:rsidRPr="00F91063" w:rsidRDefault="00294FD2">
      <w:r w:rsidRPr="00F91063">
        <w:tab/>
      </w:r>
      <w:r w:rsidRPr="6B526DA6">
        <w:rPr>
          <w:lang w:val="en-US"/>
        </w:rPr>
        <w:t>In general, estimated bycatch peaked in the mid-1980s, steadily declined following the 40-fathom depth restriction implemented in 1987, with a temporary increase in the late-1990s followed by continued decline (</w:t>
      </w:r>
      <w:r w:rsidRPr="6B526DA6">
        <w:rPr>
          <w:b/>
          <w:bCs/>
          <w:lang w:val="en-US"/>
        </w:rPr>
        <w:t>Fig. 4</w:t>
      </w:r>
      <w:r w:rsidRPr="6B526DA6">
        <w:rPr>
          <w:lang w:val="en-US"/>
        </w:rPr>
        <w:t>). This pattern reflects trends in fishing effort, which also declined after a peak in 1985, with a brief expansion in the late-1990s followed by continued decline (</w:t>
      </w:r>
      <w:r w:rsidRPr="6B526DA6">
        <w:rPr>
          <w:b/>
          <w:bCs/>
          <w:lang w:val="en-US"/>
        </w:rPr>
        <w:t>Fig. 1C</w:t>
      </w:r>
      <w:r w:rsidRPr="6B526DA6">
        <w:rPr>
          <w:lang w:val="en-US"/>
        </w:rPr>
        <w:t xml:space="preserve">). Estimated bycatch of Brandt’s cormorant follows a similar pattern but </w:t>
      </w:r>
      <w:proofErr w:type="gramStart"/>
      <w:r w:rsidRPr="6B526DA6">
        <w:rPr>
          <w:lang w:val="en-US"/>
        </w:rPr>
        <w:t>lags behind</w:t>
      </w:r>
      <w:proofErr w:type="gramEnd"/>
      <w:r w:rsidRPr="6B526DA6">
        <w:rPr>
          <w:lang w:val="en-US"/>
        </w:rPr>
        <w:t xml:space="preserve"> the patterns for other species: estimated bycatch precipitously declines after a peak in 1989 with a temporary increase occurring in the early-2000s (</w:t>
      </w:r>
      <w:commentRangeStart w:id="81"/>
      <w:r w:rsidRPr="6B526DA6">
        <w:rPr>
          <w:b/>
          <w:bCs/>
          <w:lang w:val="en-US"/>
        </w:rPr>
        <w:t>Fig. 4</w:t>
      </w:r>
      <w:commentRangeEnd w:id="81"/>
      <w:r w:rsidR="00CB6779">
        <w:rPr>
          <w:rStyle w:val="CommentReference"/>
        </w:rPr>
        <w:commentReference w:id="81"/>
      </w:r>
      <w:r w:rsidRPr="6B526DA6">
        <w:rPr>
          <w:lang w:val="en-US"/>
        </w:rPr>
        <w:t>). This pattern is driven by a steep increase in Brandt’s cormorant bycatch rates in the Channel Islands region in 1990 that is assumed to have persisted to today (</w:t>
      </w:r>
      <w:commentRangeStart w:id="82"/>
      <w:r w:rsidRPr="6B526DA6">
        <w:rPr>
          <w:b/>
          <w:bCs/>
          <w:lang w:val="en-US"/>
        </w:rPr>
        <w:t>Fig. S9</w:t>
      </w:r>
      <w:commentRangeEnd w:id="82"/>
      <w:r w:rsidR="009766D6">
        <w:rPr>
          <w:rStyle w:val="CommentReference"/>
        </w:rPr>
        <w:commentReference w:id="82"/>
      </w:r>
      <w:r w:rsidRPr="6B526DA6">
        <w:rPr>
          <w:lang w:val="en-US"/>
        </w:rPr>
        <w:t xml:space="preserve">). None of the other </w:t>
      </w:r>
      <w:proofErr w:type="gramStart"/>
      <w:r w:rsidRPr="6B526DA6">
        <w:rPr>
          <w:lang w:val="en-US"/>
        </w:rPr>
        <w:t>species</w:t>
      </w:r>
      <w:proofErr w:type="gramEnd"/>
      <w:r w:rsidRPr="6B526DA6">
        <w:rPr>
          <w:lang w:val="en-US"/>
        </w:rPr>
        <w:t xml:space="preserve"> experience such a pronounced and impactful change in bycatch rates (</w:t>
      </w:r>
      <w:r w:rsidRPr="6B526DA6">
        <w:rPr>
          <w:b/>
          <w:bCs/>
          <w:lang w:val="en-US"/>
        </w:rPr>
        <w:t>Fig. S9</w:t>
      </w:r>
      <w:r w:rsidRPr="6B526DA6">
        <w:rPr>
          <w:lang w:val="en-US"/>
        </w:rPr>
        <w:t>). Estimated bycatch of harbor porpoise and common murre declined especially sharply following the 2002 exclusion of fishing from waters shallower than 60 fathoms. This regulation pushed fishing out of Monterey Bay and Morro Bay and into Southern California waters (</w:t>
      </w:r>
      <w:r w:rsidRPr="6B526DA6">
        <w:rPr>
          <w:b/>
          <w:bCs/>
          <w:lang w:val="en-US"/>
        </w:rPr>
        <w:t>Fig. 1A</w:t>
      </w:r>
      <w:r w:rsidRPr="6B526DA6">
        <w:rPr>
          <w:lang w:val="en-US"/>
        </w:rPr>
        <w:t xml:space="preserve">), where harbor porpoise </w:t>
      </w:r>
      <w:proofErr w:type="gramStart"/>
      <w:r w:rsidRPr="6B526DA6">
        <w:rPr>
          <w:lang w:val="en-US"/>
        </w:rPr>
        <w:t>do</w:t>
      </w:r>
      <w:proofErr w:type="gramEnd"/>
      <w:r w:rsidRPr="6B526DA6">
        <w:rPr>
          <w:lang w:val="en-US"/>
        </w:rPr>
        <w:t xml:space="preserve"> not occur and where common murre occur only in winter in low densities (</w:t>
      </w:r>
      <w:commentRangeStart w:id="83"/>
      <w:r w:rsidRPr="6B526DA6">
        <w:rPr>
          <w:b/>
          <w:bCs/>
          <w:lang w:val="en-US"/>
        </w:rPr>
        <w:t>Fig. S15</w:t>
      </w:r>
      <w:commentRangeEnd w:id="83"/>
      <w:r w:rsidR="00773E4B">
        <w:rPr>
          <w:rStyle w:val="CommentReference"/>
        </w:rPr>
        <w:commentReference w:id="83"/>
      </w:r>
      <w:r w:rsidRPr="6B526DA6">
        <w:rPr>
          <w:lang w:val="en-US"/>
        </w:rPr>
        <w:t>).</w:t>
      </w:r>
    </w:p>
    <w:p w14:paraId="26A8EC10" w14:textId="77777777" w:rsidR="000B1011" w:rsidRPr="00F91063" w:rsidRDefault="000B1011"/>
    <w:p w14:paraId="3974E77F" w14:textId="77777777" w:rsidR="000B1011" w:rsidRPr="00F91063" w:rsidRDefault="00294FD2">
      <w:r w:rsidRPr="00F91063">
        <w:tab/>
      </w:r>
      <w:r w:rsidRPr="6B526DA6">
        <w:rPr>
          <w:lang w:val="en-US"/>
        </w:rPr>
        <w:t>The sustainability of estimated marine mammal bycatch can be weighed against their legally allowed incidental take, referred to as the potential biological removal (PBR), which is estimated in marine mammal stock assessments (</w:t>
      </w:r>
      <w:r w:rsidRPr="6B526DA6">
        <w:rPr>
          <w:b/>
          <w:bCs/>
          <w:lang w:val="en-US"/>
        </w:rPr>
        <w:t>Fig. 7</w:t>
      </w:r>
      <w:r w:rsidRPr="6B526DA6">
        <w:rPr>
          <w:lang w:val="en-US"/>
        </w:rPr>
        <w:t>). Based on this sustainability reference point, bycatch concerns, in order of decreasing threat, are as follows: harbor seal (108 individuals per year = 6.6% of a PBR of 1,641 individuals), California sea lion (329 individuals per year = 2.3% of a PBR of 14,011 individuals), harbor porpoise (1 individual per year = 1.5% of a PBR of 65 individuals), and northern elephant seal (23 individuals per year = 0.4% of a PBR of 5,122 individuals) (</w:t>
      </w:r>
      <w:r w:rsidRPr="6B526DA6">
        <w:rPr>
          <w:b/>
          <w:bCs/>
          <w:lang w:val="en-US"/>
        </w:rPr>
        <w:t>Fig. 7</w:t>
      </w:r>
      <w:r w:rsidRPr="6B526DA6">
        <w:rPr>
          <w:lang w:val="en-US"/>
        </w:rPr>
        <w:t xml:space="preserve">). The assessment that bycatch poses the greatest risk to harbor seals is supported by the fact that the harbor seal stock size has been stable or declining in recent years while </w:t>
      </w:r>
      <w:proofErr w:type="gramStart"/>
      <w:r w:rsidRPr="6B526DA6">
        <w:rPr>
          <w:lang w:val="en-US"/>
        </w:rPr>
        <w:t>all of</w:t>
      </w:r>
      <w:proofErr w:type="gramEnd"/>
      <w:r w:rsidRPr="6B526DA6">
        <w:rPr>
          <w:lang w:val="en-US"/>
        </w:rPr>
        <w:t xml:space="preserve"> the other marine mammal populations have been undergoing sustained population growth (</w:t>
      </w:r>
      <w:r w:rsidRPr="6B526DA6">
        <w:rPr>
          <w:b/>
          <w:bCs/>
          <w:lang w:val="en-US"/>
        </w:rPr>
        <w:t>Fig. 7</w:t>
      </w:r>
      <w:r w:rsidRPr="6B526DA6">
        <w:rPr>
          <w:lang w:val="en-US"/>
        </w:rPr>
        <w:t>). The sustainability of estimated seabird bycatch is more difficult to evaluate given more limited population monitoring data (</w:t>
      </w:r>
      <w:r w:rsidRPr="6B526DA6">
        <w:rPr>
          <w:b/>
          <w:bCs/>
          <w:lang w:val="en-US"/>
        </w:rPr>
        <w:t>Fig. 7</w:t>
      </w:r>
      <w:r w:rsidRPr="6B526DA6">
        <w:rPr>
          <w:lang w:val="en-US"/>
        </w:rPr>
        <w:t>) and the lack of legally binding reference points for defining allowed incidental take. However, increasing Brandt’s cormorant nests from 1980 to 2020 (</w:t>
      </w:r>
      <w:r w:rsidRPr="6B526DA6">
        <w:rPr>
          <w:b/>
          <w:bCs/>
          <w:lang w:val="en-US"/>
        </w:rPr>
        <w:t>Fig. 7</w:t>
      </w:r>
      <w:r w:rsidRPr="6B526DA6">
        <w:rPr>
          <w:lang w:val="en-US"/>
        </w:rPr>
        <w:t>) and steeply reduced bycatch of common murre (</w:t>
      </w:r>
      <w:r w:rsidRPr="6B526DA6">
        <w:rPr>
          <w:b/>
          <w:bCs/>
          <w:lang w:val="en-US"/>
        </w:rPr>
        <w:t>Fig. 4</w:t>
      </w:r>
      <w:r w:rsidRPr="6B526DA6">
        <w:rPr>
          <w:lang w:val="en-US"/>
        </w:rPr>
        <w:t>) suggests low risks posed to these species.</w:t>
      </w:r>
    </w:p>
    <w:p w14:paraId="54E1CA21" w14:textId="77777777" w:rsidR="000B1011" w:rsidRPr="00F91063" w:rsidRDefault="000B1011"/>
    <w:p w14:paraId="75142967" w14:textId="77777777" w:rsidR="000B1011" w:rsidRPr="00F91063" w:rsidRDefault="00294FD2">
      <w:r w:rsidRPr="00F91063">
        <w:lastRenderedPageBreak/>
        <w:tab/>
      </w:r>
      <w:r w:rsidRPr="6B526DA6">
        <w:rPr>
          <w:lang w:val="en-US"/>
        </w:rPr>
        <w:t>Our estimates of annual bycatch are generally aligned with estimates from historical studies (</w:t>
      </w:r>
      <w:commentRangeStart w:id="84"/>
      <w:r w:rsidRPr="6B526DA6">
        <w:rPr>
          <w:b/>
          <w:bCs/>
          <w:lang w:val="en-US"/>
        </w:rPr>
        <w:t>Fig. S11</w:t>
      </w:r>
      <w:commentRangeEnd w:id="84"/>
      <w:r w:rsidR="001D19E1">
        <w:rPr>
          <w:rStyle w:val="CommentReference"/>
        </w:rPr>
        <w:commentReference w:id="84"/>
      </w:r>
      <w:r w:rsidRPr="6B526DA6">
        <w:rPr>
          <w:lang w:val="en-US"/>
        </w:rPr>
        <w:t>). Slight differences between our estimates and those from historical studies are driven by a mixture of differences in our methods and input data. While we apply a consistent approach for defining the fishery, stratifying the data, and estimating bycatch, historical studies have employed variable fishery definitions, stratification schemes, and estimation methodologies (</w:t>
      </w:r>
      <w:r w:rsidRPr="6B526DA6">
        <w:rPr>
          <w:b/>
          <w:bCs/>
          <w:lang w:val="en-US"/>
        </w:rPr>
        <w:t>Table 1</w:t>
      </w:r>
      <w:r w:rsidRPr="6B526DA6">
        <w:rPr>
          <w:rFonts w:eastAsia="Arial Unicode MS"/>
          <w:lang w:val="en-US"/>
        </w:rPr>
        <w:t>). First, we consistently defined the fishery as using ≥3.5” set gillnets, while historical studies have considered set gillnets ≥8”, ≥8.5”, or of unspecified sizes (</w:t>
      </w:r>
      <w:r w:rsidRPr="6B526DA6">
        <w:rPr>
          <w:b/>
          <w:bCs/>
          <w:lang w:val="en-US"/>
        </w:rPr>
        <w:t>Table 1</w:t>
      </w:r>
      <w:r w:rsidRPr="6B526DA6">
        <w:rPr>
          <w:lang w:val="en-US"/>
        </w:rPr>
        <w:t>). Furthermore, it is unclear whether historical studies filtered out fishing sets based on the reported target species and whether this decision was consistent. We do not define the fishery based on reported target species given extreme heterogeneity in how this information is reported. Differences in fishery definitions, as well as differences in data cleaning methods, likely lead to the slight differences in effort and observed bycatch attributed to the fishery (</w:t>
      </w:r>
      <w:r w:rsidRPr="6B526DA6">
        <w:rPr>
          <w:b/>
          <w:bCs/>
          <w:lang w:val="en-US"/>
        </w:rPr>
        <w:t>Fig. S12</w:t>
      </w:r>
      <w:r w:rsidRPr="6B526DA6">
        <w:rPr>
          <w:lang w:val="en-US"/>
        </w:rPr>
        <w:t>), which inevitably causes differences in bycatch estimates. Second, we used a consistent six-region stratification scheme, while historical studies used a mixture of stratification schemes ranging from no stratification to spatial stratification to spatial-temporal stratification (</w:t>
      </w:r>
      <w:r w:rsidRPr="6B526DA6">
        <w:rPr>
          <w:b/>
          <w:bCs/>
          <w:lang w:val="en-US"/>
        </w:rPr>
        <w:t>Table 1</w:t>
      </w:r>
      <w:r w:rsidRPr="6B526DA6">
        <w:rPr>
          <w:lang w:val="en-US"/>
        </w:rPr>
        <w:t>). This impacts the ratio estimators and the magnitudes of bycatch. Finally, we used vessel days (trips) as the sample unit, whereas historical studies oscillated between trips and sets as the preferred sample unit (</w:t>
      </w:r>
      <w:r w:rsidRPr="6B526DA6">
        <w:rPr>
          <w:b/>
          <w:bCs/>
          <w:lang w:val="en-US"/>
        </w:rPr>
        <w:t>Table 1</w:t>
      </w:r>
      <w:r w:rsidRPr="6B526DA6">
        <w:rPr>
          <w:lang w:val="en-US"/>
        </w:rPr>
        <w:t>). This is problematic not only because of the lack of consistency but also because sets cannot be uniquely identified in the logbook data.</w:t>
      </w:r>
    </w:p>
    <w:p w14:paraId="21855752" w14:textId="77777777" w:rsidR="000B1011" w:rsidRPr="00F91063" w:rsidRDefault="00294FD2">
      <w:pPr>
        <w:pStyle w:val="Heading3"/>
      </w:pPr>
      <w:bookmarkStart w:id="85" w:name="_7veo1i6thfko"/>
      <w:bookmarkEnd w:id="85"/>
      <w:r w:rsidRPr="6B526DA6">
        <w:rPr>
          <w:lang w:val="en-US"/>
        </w:rPr>
        <w:t xml:space="preserve">3.2 </w:t>
      </w:r>
      <w:proofErr w:type="gramStart"/>
      <w:r w:rsidRPr="6B526DA6">
        <w:rPr>
          <w:lang w:val="en-US"/>
        </w:rPr>
        <w:t>Random forest</w:t>
      </w:r>
      <w:proofErr w:type="gramEnd"/>
      <w:r w:rsidRPr="6B526DA6">
        <w:rPr>
          <w:lang w:val="en-US"/>
        </w:rPr>
        <w:t xml:space="preserve"> modeling</w:t>
      </w:r>
    </w:p>
    <w:p w14:paraId="1373A4DB" w14:textId="77777777" w:rsidR="000B1011" w:rsidRPr="00F91063" w:rsidRDefault="00294FD2">
      <w:pPr>
        <w:pStyle w:val="Heading4"/>
      </w:pPr>
      <w:bookmarkStart w:id="86" w:name="_m0kgmnsfd2xc" w:colFirst="0" w:colLast="0"/>
      <w:bookmarkEnd w:id="86"/>
      <w:r w:rsidRPr="00F91063">
        <w:t>3.2.1 Model performance</w:t>
      </w:r>
    </w:p>
    <w:p w14:paraId="568824A6" w14:textId="14BCFEB6" w:rsidR="000B1011" w:rsidRPr="00F91063" w:rsidRDefault="00294FD2" w:rsidP="6B526DA6">
      <w:pPr>
        <w:ind w:firstLine="720"/>
        <w:rPr>
          <w:lang w:val="en-US"/>
        </w:rPr>
      </w:pPr>
      <w:r w:rsidRPr="22D95DD1">
        <w:rPr>
          <w:lang w:val="en-US"/>
        </w:rPr>
        <w:t xml:space="preserve">The best fitting model performed well for four of the </w:t>
      </w:r>
      <w:commentRangeStart w:id="87"/>
      <w:r w:rsidRPr="22D95DD1">
        <w:rPr>
          <w:highlight w:val="green"/>
          <w:lang w:val="en-US"/>
          <w:rPrChange w:id="88" w:author="Porzio, Dianna@Wildlife" w:date="2024-07-15T22:44:00Z">
            <w:rPr>
              <w:lang w:val="en-US"/>
            </w:rPr>
          </w:rPrChange>
        </w:rPr>
        <w:t>six</w:t>
      </w:r>
      <w:commentRangeEnd w:id="87"/>
      <w:r w:rsidR="00F86540">
        <w:rPr>
          <w:rStyle w:val="CommentReference"/>
        </w:rPr>
        <w:commentReference w:id="87"/>
      </w:r>
      <w:r w:rsidRPr="22D95DD1">
        <w:rPr>
          <w:lang w:val="en-US"/>
        </w:rPr>
        <w:t xml:space="preserve"> study species: common murre, </w:t>
      </w:r>
      <w:proofErr w:type="spellStart"/>
      <w:r w:rsidRPr="22D95DD1">
        <w:rPr>
          <w:lang w:val="en-US"/>
        </w:rPr>
        <w:t>soupfin</w:t>
      </w:r>
      <w:proofErr w:type="spellEnd"/>
      <w:r w:rsidRPr="22D95DD1">
        <w:rPr>
          <w:lang w:val="en-US"/>
        </w:rPr>
        <w:t xml:space="preserve"> shark, harbor seal, and California sea lion, with each species utiliz</w:t>
      </w:r>
      <w:del w:id="89" w:author="Porzio, Dianna@Wildlife" w:date="2024-07-15T22:46:00Z">
        <w:r w:rsidRPr="22D95DD1" w:rsidDel="00294FD2">
          <w:rPr>
            <w:lang w:val="en-US"/>
          </w:rPr>
          <w:delText>ed</w:delText>
        </w:r>
      </w:del>
      <w:ins w:id="90" w:author="Porzio, Dianna@Wildlife" w:date="2024-07-15T22:46:00Z">
        <w:r w:rsidR="24BBE477" w:rsidRPr="22D95DD1">
          <w:rPr>
            <w:lang w:val="en-US"/>
          </w:rPr>
          <w:t>ing</w:t>
        </w:r>
      </w:ins>
      <w:r w:rsidRPr="22D95DD1">
        <w:rPr>
          <w:lang w:val="en-US"/>
        </w:rPr>
        <w:t xml:space="preserve"> different modeling approaches (</w:t>
      </w:r>
      <w:commentRangeStart w:id="91"/>
      <w:r w:rsidRPr="22D95DD1">
        <w:rPr>
          <w:b/>
          <w:bCs/>
          <w:lang w:val="en-US"/>
        </w:rPr>
        <w:t>Table 2</w:t>
      </w:r>
      <w:commentRangeEnd w:id="91"/>
      <w:r w:rsidR="00B958AD">
        <w:rPr>
          <w:rStyle w:val="CommentReference"/>
        </w:rPr>
        <w:commentReference w:id="91"/>
      </w:r>
      <w:r w:rsidRPr="22D95DD1">
        <w:rPr>
          <w:b/>
          <w:bCs/>
          <w:lang w:val="en-US"/>
        </w:rPr>
        <w:t>; Fig. S13</w:t>
      </w:r>
      <w:r w:rsidRPr="22D95DD1">
        <w:rPr>
          <w:lang w:val="en-US"/>
        </w:rPr>
        <w:t xml:space="preserve">). Weighted random forest models performed best for California sea lion, harbor seal, and </w:t>
      </w:r>
      <w:proofErr w:type="spellStart"/>
      <w:r w:rsidRPr="22D95DD1">
        <w:rPr>
          <w:lang w:val="en-US"/>
        </w:rPr>
        <w:t>soupfin</w:t>
      </w:r>
      <w:proofErr w:type="spellEnd"/>
      <w:r w:rsidRPr="22D95DD1">
        <w:rPr>
          <w:lang w:val="en-US"/>
        </w:rPr>
        <w:t xml:space="preserve"> shark with case weights of 50, 150, and 25, respectively. A balanced random forest model using </w:t>
      </w:r>
      <w:proofErr w:type="spellStart"/>
      <w:r w:rsidRPr="22D95DD1">
        <w:rPr>
          <w:lang w:val="en-US"/>
        </w:rPr>
        <w:t>upsampling</w:t>
      </w:r>
      <w:proofErr w:type="spellEnd"/>
      <w:r w:rsidRPr="22D95DD1">
        <w:rPr>
          <w:lang w:val="en-US"/>
        </w:rPr>
        <w:t xml:space="preserve"> performed best for common murre. This highlights the importance of evaluating multiple modeling approaches when predicting rare bycatch events. Model performance was strongly correlated with the frequency of bycatch observations (</w:t>
      </w:r>
      <w:r w:rsidRPr="22D95DD1">
        <w:rPr>
          <w:b/>
          <w:bCs/>
          <w:lang w:val="en-US"/>
        </w:rPr>
        <w:t>Table 2</w:t>
      </w:r>
      <w:r w:rsidRPr="22D95DD1">
        <w:rPr>
          <w:lang w:val="en-US"/>
        </w:rPr>
        <w:t xml:space="preserve">). The best fitting models for common murre and </w:t>
      </w:r>
      <w:proofErr w:type="spellStart"/>
      <w:r w:rsidRPr="22D95DD1">
        <w:rPr>
          <w:lang w:val="en-US"/>
        </w:rPr>
        <w:t>soupfin</w:t>
      </w:r>
      <w:proofErr w:type="spellEnd"/>
      <w:r w:rsidRPr="22D95DD1">
        <w:rPr>
          <w:lang w:val="en-US"/>
        </w:rPr>
        <w:t xml:space="preserve"> shark, more common bycatch species, exhibited Cohen’s kappa values greater than 0.4 indicating “good” performance while the best models for harbor seal and California sea lion, somewhat common bycatch species, exhibited values greater than 0.2 indicating “fair” performance. The best fitting models for </w:t>
      </w:r>
      <w:ins w:id="92" w:author="Ramey, Kirsten@Wildlife" w:date="2024-07-17T16:13:00Z" w16du:dateUtc="2024-07-17T23:13:00Z">
        <w:r w:rsidR="00EF67D5">
          <w:rPr>
            <w:lang w:val="en-US"/>
          </w:rPr>
          <w:t>g</w:t>
        </w:r>
      </w:ins>
      <w:del w:id="93" w:author="Ramey, Kirsten@Wildlife" w:date="2024-07-17T16:13:00Z" w16du:dateUtc="2024-07-17T23:13:00Z">
        <w:r w:rsidRPr="22D95DD1" w:rsidDel="00EF67D5">
          <w:rPr>
            <w:lang w:val="en-US"/>
          </w:rPr>
          <w:delText>G</w:delText>
        </w:r>
      </w:del>
      <w:r w:rsidRPr="22D95DD1">
        <w:rPr>
          <w:lang w:val="en-US"/>
        </w:rPr>
        <w:t>iant sea bass and Brandt’s cormorant, rare bycatch species, exhibited values less than 0.2, indicating “poor” performance, and were not evaluated any further. Cohen’s kappa values were correlated with the area under the receiver operator curve (AUC), indicating minimal tradeoffs in using this metric for model selection (</w:t>
      </w:r>
      <w:r w:rsidRPr="22D95DD1">
        <w:rPr>
          <w:b/>
          <w:bCs/>
          <w:lang w:val="en-US"/>
        </w:rPr>
        <w:t>Table 2</w:t>
      </w:r>
      <w:r w:rsidRPr="22D95DD1">
        <w:rPr>
          <w:lang w:val="en-US"/>
        </w:rPr>
        <w:t>).</w:t>
      </w:r>
      <w:r>
        <w:tab/>
      </w:r>
    </w:p>
    <w:p w14:paraId="3FF2CBE5" w14:textId="77777777" w:rsidR="000B1011" w:rsidRPr="00F91063" w:rsidRDefault="00294FD2">
      <w:pPr>
        <w:pStyle w:val="Heading4"/>
      </w:pPr>
      <w:bookmarkStart w:id="94" w:name="_ib5yh0fp329t" w:colFirst="0" w:colLast="0"/>
      <w:bookmarkEnd w:id="94"/>
      <w:r w:rsidRPr="00F91063">
        <w:t>3.2.2 Drivers of bycatch risk</w:t>
      </w:r>
    </w:p>
    <w:p w14:paraId="6084F6FE" w14:textId="77777777" w:rsidR="000B1011" w:rsidRPr="00F91063" w:rsidRDefault="00294FD2">
      <w:pPr>
        <w:ind w:firstLine="720"/>
      </w:pPr>
      <w:r w:rsidRPr="6B526DA6">
        <w:rPr>
          <w:lang w:val="en-US"/>
        </w:rPr>
        <w:t xml:space="preserve">The importance of the evaluated explanatory variables in determining bycatch risk varied by species but some general patterns emerged </w:t>
      </w:r>
      <w:r w:rsidRPr="6B526DA6">
        <w:rPr>
          <w:b/>
          <w:bCs/>
          <w:lang w:val="en-US"/>
        </w:rPr>
        <w:t>(Fig. 4</w:t>
      </w:r>
      <w:r w:rsidRPr="6B526DA6">
        <w:rPr>
          <w:lang w:val="en-US"/>
        </w:rPr>
        <w:t xml:space="preserve">). In general, spatial (latitude, longitude, depth, and distance from shore) and temporal (Julian day) variables were more influential than </w:t>
      </w:r>
      <w:r w:rsidRPr="6B526DA6">
        <w:rPr>
          <w:lang w:val="en-US"/>
        </w:rPr>
        <w:lastRenderedPageBreak/>
        <w:t>variables associated with the environment (temperature) or the fishing methodology (soak time, mesh size). Whether fishing occurred close to an island (a spatial variable) was the exception, as it was consistently the least important variable. Temperature, which is closely related to space and time, was generally more important than soak time and always more important than mesh size. These results suggest that spatial-temporal management may have better ability to manage bycatch risk than gear modifications or soak time regulations, though shorter soak times could reduce mortality when bycatch occurs.</w:t>
      </w:r>
    </w:p>
    <w:p w14:paraId="68045034" w14:textId="77777777" w:rsidR="000B1011" w:rsidRPr="00F91063" w:rsidRDefault="000B1011">
      <w:pPr>
        <w:ind w:firstLine="720"/>
      </w:pPr>
    </w:p>
    <w:p w14:paraId="0885C43E" w14:textId="77777777" w:rsidR="000B1011" w:rsidRPr="00F91063" w:rsidRDefault="00294FD2">
      <w:pPr>
        <w:ind w:firstLine="720"/>
      </w:pPr>
      <w:r w:rsidRPr="6B526DA6">
        <w:rPr>
          <w:lang w:val="en-US"/>
        </w:rPr>
        <w:t>The species exhibit a mixture of correlated and non-correlated responses to the explanatory variables (</w:t>
      </w:r>
      <w:r w:rsidRPr="6B526DA6">
        <w:rPr>
          <w:b/>
          <w:bCs/>
          <w:lang w:val="en-US"/>
        </w:rPr>
        <w:t>Fig. 5</w:t>
      </w:r>
      <w:r w:rsidRPr="6B526DA6">
        <w:rPr>
          <w:lang w:val="en-US"/>
        </w:rPr>
        <w:t xml:space="preserve">). California sea lion and harbor seal exhibit similar responses in bycatch risk. Both species have higher bycatch risk in shallower depths in nearshore areas with a spike in risk occurring around 34°N latitude. They also exhibited a pronounced increase in risk during the spring, lasting approximately from Apr 1 (90th day of the year) to June 15 (166th day of the year). They are infrequently caught in nets with mesh sizes smaller than 8.5 inches, </w:t>
      </w:r>
      <w:commentRangeStart w:id="95"/>
      <w:r w:rsidRPr="6B526DA6">
        <w:rPr>
          <w:lang w:val="en-US"/>
        </w:rPr>
        <w:t>though the use of such nets is rare</w:t>
      </w:r>
      <w:commentRangeEnd w:id="95"/>
      <w:r w:rsidR="0011074C">
        <w:rPr>
          <w:rStyle w:val="CommentReference"/>
        </w:rPr>
        <w:commentReference w:id="95"/>
      </w:r>
      <w:r w:rsidRPr="6B526DA6">
        <w:rPr>
          <w:lang w:val="en-US"/>
        </w:rPr>
        <w:t xml:space="preserve">. </w:t>
      </w:r>
      <w:proofErr w:type="spellStart"/>
      <w:r w:rsidRPr="6B526DA6">
        <w:rPr>
          <w:lang w:val="en-US"/>
        </w:rPr>
        <w:t>Soupfin</w:t>
      </w:r>
      <w:proofErr w:type="spellEnd"/>
      <w:r w:rsidRPr="6B526DA6">
        <w:rPr>
          <w:lang w:val="en-US"/>
        </w:rPr>
        <w:t xml:space="preserve"> sharks exhibit much different responses to the same variables. They are at higher bycatch risk in deeper offshore waters, especially in November (320th to 335th day of the year</w:t>
      </w:r>
      <w:proofErr w:type="gramStart"/>
      <w:r w:rsidRPr="6B526DA6">
        <w:rPr>
          <w:lang w:val="en-US"/>
        </w:rPr>
        <w:t>), and</w:t>
      </w:r>
      <w:proofErr w:type="gramEnd"/>
      <w:r w:rsidRPr="6B526DA6">
        <w:rPr>
          <w:lang w:val="en-US"/>
        </w:rPr>
        <w:t xml:space="preserve"> are at greater risk of capture in mesh sizes smaller than 8.5 inches. Variability in bycatch risk for common murre is most strongly determined by latitude and longitude (</w:t>
      </w:r>
      <w:r w:rsidRPr="6B526DA6">
        <w:rPr>
          <w:b/>
          <w:bCs/>
          <w:lang w:val="en-US"/>
        </w:rPr>
        <w:t>Fig. 5</w:t>
      </w:r>
      <w:r w:rsidRPr="6B526DA6">
        <w:rPr>
          <w:lang w:val="en-US"/>
        </w:rPr>
        <w:t>), with the only area of elevated risk in contemporary fishing grounds occurring just north of Point Conception (</w:t>
      </w:r>
      <w:r w:rsidRPr="6B526DA6">
        <w:rPr>
          <w:b/>
          <w:bCs/>
          <w:lang w:val="en-US"/>
        </w:rPr>
        <w:t>Fig. 6</w:t>
      </w:r>
      <w:r w:rsidRPr="6B526DA6">
        <w:rPr>
          <w:lang w:val="en-US"/>
        </w:rPr>
        <w:t>). For all four species, bycatch risk exhibits an asymptotic relationship with soak time and a dome-shaped relationship with temperature; however, the shapes of these relationships differ by species.</w:t>
      </w:r>
    </w:p>
    <w:p w14:paraId="0EC640D7" w14:textId="77777777" w:rsidR="000B1011" w:rsidRPr="00F91063" w:rsidRDefault="00294FD2">
      <w:pPr>
        <w:pStyle w:val="Heading4"/>
      </w:pPr>
      <w:bookmarkStart w:id="96" w:name="_8wsokyra8fpo" w:colFirst="0" w:colLast="0"/>
      <w:bookmarkEnd w:id="96"/>
      <w:r w:rsidRPr="00F91063">
        <w:t>3.2.3 Maps of bycatch risk</w:t>
      </w:r>
    </w:p>
    <w:p w14:paraId="66B22210" w14:textId="77777777" w:rsidR="000B1011" w:rsidRPr="00F91063" w:rsidRDefault="00294FD2">
      <w:pPr>
        <w:ind w:firstLine="720"/>
      </w:pPr>
      <w:r w:rsidRPr="6B526DA6">
        <w:rPr>
          <w:lang w:val="en-US"/>
        </w:rPr>
        <w:t>California sea lion bycatch risk is predicted to be highest in three areas: (1) on the northern coasts of the northern Channel Islands, especially on the northern coast of Santa Rosa; (2) along a sliver of nearshore area stretching from Santa Barbara to Point Sal; and (3) in a small area off Point Mugu (</w:t>
      </w:r>
      <w:r w:rsidRPr="6B526DA6">
        <w:rPr>
          <w:b/>
          <w:bCs/>
          <w:lang w:val="en-US"/>
        </w:rPr>
        <w:t>Fig. 6</w:t>
      </w:r>
      <w:r w:rsidRPr="6B526DA6">
        <w:rPr>
          <w:lang w:val="en-US"/>
        </w:rPr>
        <w:t xml:space="preserve">). The high risk around the northern Channel Islands is likely related to the large </w:t>
      </w:r>
      <w:proofErr w:type="spellStart"/>
      <w:r w:rsidRPr="6B526DA6">
        <w:rPr>
          <w:lang w:val="en-US"/>
        </w:rPr>
        <w:t>haulouts</w:t>
      </w:r>
      <w:proofErr w:type="spellEnd"/>
      <w:r w:rsidRPr="6B526DA6">
        <w:rPr>
          <w:lang w:val="en-US"/>
        </w:rPr>
        <w:t xml:space="preserve"> of sea lions in that area (</w:t>
      </w:r>
      <w:r w:rsidRPr="6B526DA6">
        <w:rPr>
          <w:b/>
          <w:bCs/>
          <w:lang w:val="en-US"/>
        </w:rPr>
        <w:t>Fig. S15</w:t>
      </w:r>
      <w:r w:rsidRPr="6B526DA6">
        <w:rPr>
          <w:lang w:val="en-US"/>
        </w:rPr>
        <w:t xml:space="preserve">). The other nearshore areas fall along undeveloped portions of coastline with good </w:t>
      </w:r>
      <w:proofErr w:type="spellStart"/>
      <w:r w:rsidRPr="6B526DA6">
        <w:rPr>
          <w:lang w:val="en-US"/>
        </w:rPr>
        <w:t>haulout</w:t>
      </w:r>
      <w:proofErr w:type="spellEnd"/>
      <w:r w:rsidRPr="6B526DA6">
        <w:rPr>
          <w:lang w:val="en-US"/>
        </w:rPr>
        <w:t xml:space="preserve"> opportunities.</w:t>
      </w:r>
    </w:p>
    <w:p w14:paraId="5AD1B539" w14:textId="77777777" w:rsidR="000B1011" w:rsidRPr="00F91063" w:rsidRDefault="000B1011">
      <w:pPr>
        <w:ind w:firstLine="720"/>
      </w:pPr>
    </w:p>
    <w:p w14:paraId="3A223DC0" w14:textId="77777777" w:rsidR="000B1011" w:rsidRPr="00F91063" w:rsidRDefault="00294FD2">
      <w:pPr>
        <w:ind w:firstLine="720"/>
      </w:pPr>
      <w:r w:rsidRPr="6B526DA6">
        <w:rPr>
          <w:lang w:val="en-US"/>
        </w:rPr>
        <w:t>Harbor seal bycatch risk is predicted to be highest in five areas: (1) the same sliver of nearshore area stretching from Santa Barbara to Point Sal as for California sea lion; (2) the northern and eastern coasts of Santa Cruz Island; (3) the northwestern shores of Santa Catalina and San Clemente Islands; (4) a broad coastal area near Point Mugu; and (5) a small nearshore patch at the US-Mexico border (</w:t>
      </w:r>
      <w:r w:rsidRPr="6B526DA6">
        <w:rPr>
          <w:b/>
          <w:bCs/>
          <w:lang w:val="en-US"/>
        </w:rPr>
        <w:t>Fig. 6</w:t>
      </w:r>
      <w:r w:rsidRPr="6B526DA6">
        <w:rPr>
          <w:lang w:val="en-US"/>
        </w:rPr>
        <w:t xml:space="preserve">). These areas correspond to the locations of large harbor seal </w:t>
      </w:r>
      <w:proofErr w:type="spellStart"/>
      <w:r w:rsidRPr="6B526DA6">
        <w:rPr>
          <w:lang w:val="en-US"/>
        </w:rPr>
        <w:t>haulouts</w:t>
      </w:r>
      <w:proofErr w:type="spellEnd"/>
      <w:r w:rsidRPr="6B526DA6">
        <w:rPr>
          <w:lang w:val="en-US"/>
        </w:rPr>
        <w:t xml:space="preserve"> on Santa Cruz, Santa Catalina, San Clemente, and near Point Mugu and the US-Mexico border (</w:t>
      </w:r>
      <w:r w:rsidRPr="6B526DA6">
        <w:rPr>
          <w:b/>
          <w:bCs/>
          <w:lang w:val="en-US"/>
        </w:rPr>
        <w:t>Fig. S15</w:t>
      </w:r>
      <w:r w:rsidRPr="6B526DA6">
        <w:rPr>
          <w:lang w:val="en-US"/>
        </w:rPr>
        <w:t>).</w:t>
      </w:r>
    </w:p>
    <w:p w14:paraId="4EA7B3C2" w14:textId="77777777" w:rsidR="000B1011" w:rsidRPr="00F91063" w:rsidRDefault="000B1011">
      <w:pPr>
        <w:ind w:firstLine="720"/>
      </w:pPr>
    </w:p>
    <w:p w14:paraId="12A7FE7C" w14:textId="77777777" w:rsidR="000B1011" w:rsidRPr="00F91063" w:rsidRDefault="00294FD2">
      <w:pPr>
        <w:ind w:firstLine="720"/>
      </w:pPr>
      <w:r w:rsidRPr="6B526DA6">
        <w:rPr>
          <w:lang w:val="en-US"/>
        </w:rPr>
        <w:t>Common murre bycatch risk is predicted to be negligible throughout most of southern California (</w:t>
      </w:r>
      <w:r w:rsidRPr="6B526DA6">
        <w:rPr>
          <w:b/>
          <w:bCs/>
          <w:lang w:val="en-US"/>
        </w:rPr>
        <w:t>Fig. 6</w:t>
      </w:r>
      <w:r w:rsidRPr="6B526DA6">
        <w:rPr>
          <w:lang w:val="en-US"/>
        </w:rPr>
        <w:t>). It is only predicted to be high in a small patch near Pismo Beach and even there, the maximum risk index is much lower than for the other evaluated species. This is consistent with the distribution of the species, which has no breeding colonies or permanent foraging grounds in southern California (</w:t>
      </w:r>
      <w:r w:rsidRPr="6B526DA6">
        <w:rPr>
          <w:b/>
          <w:bCs/>
          <w:lang w:val="en-US"/>
        </w:rPr>
        <w:t>Fig. S15</w:t>
      </w:r>
      <w:r w:rsidRPr="6B526DA6">
        <w:rPr>
          <w:lang w:val="en-US"/>
        </w:rPr>
        <w:t xml:space="preserve">). The absence of common murre in southern </w:t>
      </w:r>
      <w:r w:rsidRPr="6B526DA6">
        <w:rPr>
          <w:lang w:val="en-US"/>
        </w:rPr>
        <w:lastRenderedPageBreak/>
        <w:t>California largely explains the significant drop in common murre bycatch (</w:t>
      </w:r>
      <w:r w:rsidRPr="6B526DA6">
        <w:rPr>
          <w:b/>
          <w:bCs/>
          <w:lang w:val="en-US"/>
        </w:rPr>
        <w:t>Fig. 3</w:t>
      </w:r>
      <w:r w:rsidRPr="6B526DA6">
        <w:rPr>
          <w:lang w:val="en-US"/>
        </w:rPr>
        <w:t>) since the fishery was pushed out of central California (</w:t>
      </w:r>
      <w:r w:rsidRPr="6B526DA6">
        <w:rPr>
          <w:b/>
          <w:bCs/>
          <w:lang w:val="en-US"/>
        </w:rPr>
        <w:t>Fig. 1</w:t>
      </w:r>
      <w:r w:rsidRPr="6B526DA6">
        <w:rPr>
          <w:lang w:val="en-US"/>
        </w:rPr>
        <w:t>).</w:t>
      </w:r>
    </w:p>
    <w:p w14:paraId="51DA88D4" w14:textId="77777777" w:rsidR="000B1011" w:rsidRPr="00F91063" w:rsidRDefault="000B1011">
      <w:pPr>
        <w:ind w:firstLine="720"/>
      </w:pPr>
    </w:p>
    <w:p w14:paraId="47C0062E" w14:textId="77777777" w:rsidR="000B1011" w:rsidRPr="00F91063" w:rsidRDefault="00294FD2">
      <w:r w:rsidRPr="00F91063">
        <w:tab/>
      </w:r>
      <w:r w:rsidRPr="6B526DA6">
        <w:rPr>
          <w:lang w:val="en-US"/>
        </w:rPr>
        <w:t xml:space="preserve">In contrast to the other three species, </w:t>
      </w:r>
      <w:proofErr w:type="spellStart"/>
      <w:r w:rsidRPr="6B526DA6">
        <w:rPr>
          <w:lang w:val="en-US"/>
        </w:rPr>
        <w:t>soupfin</w:t>
      </w:r>
      <w:proofErr w:type="spellEnd"/>
      <w:r w:rsidRPr="6B526DA6">
        <w:rPr>
          <w:lang w:val="en-US"/>
        </w:rPr>
        <w:t xml:space="preserve"> shark bycatch risk increases with distance from shore and is predicted to be highest in two areas: (1) ~20 km offshore of the northwest coast of San Nicolas Island and (2) </w:t>
      </w:r>
      <w:proofErr w:type="gramStart"/>
      <w:r w:rsidRPr="6B526DA6">
        <w:rPr>
          <w:lang w:val="en-US"/>
        </w:rPr>
        <w:t>off of</w:t>
      </w:r>
      <w:proofErr w:type="gramEnd"/>
      <w:r w:rsidRPr="6B526DA6">
        <w:rPr>
          <w:lang w:val="en-US"/>
        </w:rPr>
        <w:t xml:space="preserve"> Laguna Beach in the Los Angeles area (</w:t>
      </w:r>
      <w:r w:rsidRPr="6B526DA6">
        <w:rPr>
          <w:b/>
          <w:bCs/>
          <w:lang w:val="en-US"/>
        </w:rPr>
        <w:t>Fig. 6</w:t>
      </w:r>
      <w:r w:rsidRPr="6B526DA6">
        <w:rPr>
          <w:lang w:val="en-US"/>
        </w:rPr>
        <w:t xml:space="preserve">). In general, </w:t>
      </w:r>
      <w:proofErr w:type="spellStart"/>
      <w:r w:rsidRPr="6B526DA6">
        <w:rPr>
          <w:lang w:val="en-US"/>
        </w:rPr>
        <w:t>soupfin</w:t>
      </w:r>
      <w:proofErr w:type="spellEnd"/>
      <w:r w:rsidRPr="6B526DA6">
        <w:rPr>
          <w:lang w:val="en-US"/>
        </w:rPr>
        <w:t xml:space="preserve"> shark bycatch risk is predicted to be more spatially uniform than the other three species, which exhibit areas with both high and low prediction bycatch risk.</w:t>
      </w:r>
    </w:p>
    <w:p w14:paraId="2CB9F265" w14:textId="77777777" w:rsidR="000B1011" w:rsidRPr="00F91063" w:rsidRDefault="00294FD2">
      <w:pPr>
        <w:pStyle w:val="Heading4"/>
      </w:pPr>
      <w:bookmarkStart w:id="97" w:name="_4iciosxt7f1l" w:colFirst="0" w:colLast="0"/>
      <w:bookmarkEnd w:id="97"/>
      <w:r w:rsidRPr="00F91063">
        <w:t>3.2.4 Temporal trends in estimated bycatch</w:t>
      </w:r>
    </w:p>
    <w:p w14:paraId="7494E4CE" w14:textId="77777777" w:rsidR="000B1011" w:rsidRPr="00F91063" w:rsidRDefault="00294FD2">
      <w:r w:rsidRPr="00F91063">
        <w:tab/>
      </w:r>
      <w:r w:rsidRPr="6B526DA6">
        <w:rPr>
          <w:lang w:val="en-US"/>
        </w:rPr>
        <w:t xml:space="preserve">The random forest models estimate trends in bycatch that are </w:t>
      </w:r>
      <w:proofErr w:type="gramStart"/>
      <w:r w:rsidRPr="6B526DA6">
        <w:rPr>
          <w:lang w:val="en-US"/>
        </w:rPr>
        <w:t>similar to</w:t>
      </w:r>
      <w:proofErr w:type="gramEnd"/>
      <w:r w:rsidRPr="6B526DA6">
        <w:rPr>
          <w:lang w:val="en-US"/>
        </w:rPr>
        <w:t xml:space="preserve"> the estimates from the ratio estimator from 2000-2022 (</w:t>
      </w:r>
      <w:r w:rsidRPr="6B526DA6">
        <w:rPr>
          <w:b/>
          <w:bCs/>
          <w:lang w:val="en-US"/>
        </w:rPr>
        <w:t>Fig. 3</w:t>
      </w:r>
      <w:r w:rsidRPr="6B526DA6">
        <w:rPr>
          <w:lang w:val="en-US"/>
        </w:rPr>
        <w:t xml:space="preserve">). The agreement between these two different approaches underscores the result that bycatch has decreased to low levels </w:t>
      </w:r>
      <w:proofErr w:type="gramStart"/>
      <w:r w:rsidRPr="6B526DA6">
        <w:rPr>
          <w:lang w:val="en-US"/>
        </w:rPr>
        <w:t>as a result of</w:t>
      </w:r>
      <w:proofErr w:type="gramEnd"/>
      <w:r w:rsidRPr="6B526DA6">
        <w:rPr>
          <w:lang w:val="en-US"/>
        </w:rPr>
        <w:t xml:space="preserve"> management and reduced fishing effort. However, the estimates produced by the two approaches diverge from 1981-2000 by various extents. While they generally agree for California sea lion back to 1990, the random forest model underpredicts bycatch relative to the ratio estimator in the 1980s (</w:t>
      </w:r>
      <w:r w:rsidRPr="6B526DA6">
        <w:rPr>
          <w:b/>
          <w:bCs/>
          <w:lang w:val="en-US"/>
        </w:rPr>
        <w:t>Fig. 3</w:t>
      </w:r>
      <w:r w:rsidRPr="6B526DA6">
        <w:rPr>
          <w:lang w:val="en-US"/>
        </w:rPr>
        <w:t>), largely driven by underpredictions in Morro and Monterey Bays (</w:t>
      </w:r>
      <w:r w:rsidRPr="6B526DA6">
        <w:rPr>
          <w:b/>
          <w:bCs/>
          <w:lang w:val="en-US"/>
        </w:rPr>
        <w:t>Fig. S15</w:t>
      </w:r>
      <w:r w:rsidRPr="6B526DA6">
        <w:rPr>
          <w:lang w:val="en-US"/>
        </w:rPr>
        <w:t>). While the approaches generally agree for harbor seal back to 1995, the random forest model underpredicts bycatch relative to the ratio estimator before 1995, especially in the Channel Islands and Ventura strata (</w:t>
      </w:r>
      <w:r w:rsidRPr="6B526DA6">
        <w:rPr>
          <w:b/>
          <w:bCs/>
          <w:lang w:val="en-US"/>
        </w:rPr>
        <w:t>Fig. S15</w:t>
      </w:r>
      <w:r w:rsidRPr="6B526DA6">
        <w:rPr>
          <w:lang w:val="en-US"/>
        </w:rPr>
        <w:t>). For common murre, the random forest model overpredicts bycatch relative to the ratio estimator in the mid- to late-1990s and underpredicts relative to the ratio estimator in earlier years, especially in Morro and Monterey Bays. These underpredictions likely occur because of the unequal impacts of lost data from the northern strata in the 1980s (</w:t>
      </w:r>
      <w:r w:rsidRPr="6B526DA6">
        <w:rPr>
          <w:b/>
          <w:bCs/>
          <w:lang w:val="en-US"/>
        </w:rPr>
        <w:t>Fig. 2</w:t>
      </w:r>
      <w:r w:rsidRPr="6B526DA6">
        <w:rPr>
          <w:lang w:val="en-US"/>
        </w:rPr>
        <w:t xml:space="preserve">). While the ratio estimation method leverages summarized observer data from old reports, meaning that it sees data from this </w:t>
      </w:r>
      <w:proofErr w:type="gramStart"/>
      <w:r w:rsidRPr="6B526DA6">
        <w:rPr>
          <w:lang w:val="en-US"/>
        </w:rPr>
        <w:t>time period</w:t>
      </w:r>
      <w:proofErr w:type="gramEnd"/>
      <w:r w:rsidRPr="6B526DA6">
        <w:rPr>
          <w:lang w:val="en-US"/>
        </w:rPr>
        <w:t>, the lack of the raw observer data from this time period means that the random forest model does learn from this period. As a result, it is likely to underpredict risk in early years in northern strata because it has largely learned from late years in southern California, where risk has been lower. For this reason, we recommend the use of bycatch estimates from the ratio estimator over the random forest model until a time when the 1980s observer data is rediscovered.</w:t>
      </w:r>
    </w:p>
    <w:p w14:paraId="0F1AA40E" w14:textId="77777777" w:rsidR="000B1011" w:rsidRPr="00F91063" w:rsidRDefault="00294FD2">
      <w:pPr>
        <w:pStyle w:val="Heading2"/>
      </w:pPr>
      <w:bookmarkStart w:id="98" w:name="_9il29xngtn3r" w:colFirst="0" w:colLast="0"/>
      <w:bookmarkEnd w:id="98"/>
      <w:r w:rsidRPr="00F91063">
        <w:t>4. Discussion</w:t>
      </w:r>
    </w:p>
    <w:p w14:paraId="0C147240" w14:textId="42F70E68" w:rsidR="000B1011" w:rsidRPr="00F91063" w:rsidRDefault="00294FD2">
      <w:r w:rsidRPr="00F91063">
        <w:tab/>
      </w:r>
      <w:r w:rsidRPr="6B526DA6">
        <w:rPr>
          <w:lang w:val="en-US"/>
        </w:rPr>
        <w:t xml:space="preserve">Our study provides the first update to </w:t>
      </w:r>
      <w:ins w:id="99" w:author="Ramey, Kirsten@Wildlife" w:date="2024-07-17T16:23:00Z" w16du:dateUtc="2024-07-17T23:23:00Z">
        <w:r w:rsidR="00061A5B">
          <w:rPr>
            <w:lang w:val="en-US"/>
          </w:rPr>
          <w:t xml:space="preserve">total </w:t>
        </w:r>
      </w:ins>
      <w:r w:rsidRPr="6B526DA6">
        <w:rPr>
          <w:lang w:val="en-US"/>
        </w:rPr>
        <w:t xml:space="preserve">estimates of protected species bycatch in the California set gillnet fishery since 2012 </w:t>
      </w:r>
      <w:hyperlink r:id="rId51">
        <w:r w:rsidRPr="6B526DA6">
          <w:rPr>
            <w:lang w:val="en-US"/>
          </w:rPr>
          <w:t>(Carretta et al., 2014)</w:t>
        </w:r>
      </w:hyperlink>
      <w:r w:rsidRPr="6B526DA6">
        <w:rPr>
          <w:lang w:val="en-US"/>
        </w:rPr>
        <w:t xml:space="preserve">. We find that bycatch, once high and unsustainable </w:t>
      </w:r>
      <w:hyperlink r:id="rId52">
        <w:r w:rsidRPr="6B526DA6">
          <w:rPr>
            <w:lang w:val="en-US"/>
          </w:rPr>
          <w:t>(Forney et al., 2021, 2001)</w:t>
        </w:r>
      </w:hyperlink>
      <w:r w:rsidRPr="6B526DA6">
        <w:rPr>
          <w:lang w:val="en-US"/>
        </w:rPr>
        <w:t xml:space="preserve">, is now well below levels of allowed incidental take. Recent marine mammal bycatch estimates range from </w:t>
      </w:r>
      <w:r w:rsidRPr="6B526DA6">
        <w:rPr>
          <w:highlight w:val="white"/>
          <w:lang w:val="en-US"/>
        </w:rPr>
        <w:t xml:space="preserve">0.4-6.6% of their potential biological removals and common murre bycatch has been effectively eliminated. </w:t>
      </w:r>
      <w:proofErr w:type="gramStart"/>
      <w:r w:rsidRPr="6B526DA6">
        <w:rPr>
          <w:highlight w:val="white"/>
          <w:lang w:val="en-US"/>
        </w:rPr>
        <w:t>All of</w:t>
      </w:r>
      <w:proofErr w:type="gramEnd"/>
      <w:r w:rsidRPr="6B526DA6">
        <w:rPr>
          <w:highlight w:val="white"/>
          <w:lang w:val="en-US"/>
        </w:rPr>
        <w:t xml:space="preserve"> the evaluated populations, including the once declining and heavily depleted Morro Bay harbor porpoise population, are growing or stable. </w:t>
      </w:r>
      <w:r w:rsidRPr="6B526DA6">
        <w:rPr>
          <w:lang w:val="en-US"/>
        </w:rPr>
        <w:t>These advances, while directly attributable to management interventions, are more due to reductions in fishing effort than to reductions in bycatch rates (i.e., bycatch per unit effort). This highlights a st</w:t>
      </w:r>
      <w:del w:id="100" w:author="Porzio, Dianna@Wildlife" w:date="2024-07-17T08:47:00Z" w16du:dateUtc="2024-07-17T15:47:00Z">
        <w:r w:rsidRPr="6B526DA6">
          <w:rPr>
            <w:lang w:val="en-US"/>
          </w:rPr>
          <w:delText>r</w:delText>
        </w:r>
      </w:del>
      <w:r w:rsidRPr="6B526DA6">
        <w:rPr>
          <w:lang w:val="en-US"/>
        </w:rPr>
        <w:t xml:space="preserve">eep tradeoff between conservation and fisheries objectives under the current management regime: while populations of protected species have undergone sustained growth, fishing opportunities have undergone </w:t>
      </w:r>
      <w:r w:rsidRPr="6B526DA6">
        <w:rPr>
          <w:lang w:val="en-US"/>
        </w:rPr>
        <w:lastRenderedPageBreak/>
        <w:t xml:space="preserve">sustained declines. Despite this, there have been calls for more bycatch-motivated restrictions to the fishery </w:t>
      </w:r>
      <w:hyperlink r:id="rId53">
        <w:r w:rsidRPr="6B526DA6">
          <w:rPr>
            <w:lang w:val="en-US"/>
          </w:rPr>
          <w:t>(Birch et al., 2023; Birch and Shester, 2023)</w:t>
        </w:r>
      </w:hyperlink>
      <w:r w:rsidRPr="6B526DA6">
        <w:rPr>
          <w:lang w:val="en-US"/>
        </w:rPr>
        <w:t xml:space="preserve">. Our results provide the </w:t>
      </w:r>
      <w:proofErr w:type="gramStart"/>
      <w:r w:rsidRPr="6B526DA6">
        <w:rPr>
          <w:lang w:val="en-US"/>
        </w:rPr>
        <w:t>much needed</w:t>
      </w:r>
      <w:proofErr w:type="gramEnd"/>
      <w:r w:rsidRPr="6B526DA6">
        <w:rPr>
          <w:lang w:val="en-US"/>
        </w:rPr>
        <w:t xml:space="preserve"> empirical basis for adjusting management strategies to more efficiently maximize fishing opportunities while continuing to keep protected species bycatch within legal limits.</w:t>
      </w:r>
    </w:p>
    <w:p w14:paraId="076FA778" w14:textId="77777777" w:rsidR="000B1011" w:rsidRPr="00F91063" w:rsidRDefault="000B1011">
      <w:pPr>
        <w:ind w:firstLine="720"/>
      </w:pPr>
    </w:p>
    <w:p w14:paraId="61784C22" w14:textId="68CD3D74" w:rsidR="000B1011" w:rsidRPr="00F91063" w:rsidRDefault="00294FD2" w:rsidP="61232C15">
      <w:pPr>
        <w:ind w:firstLine="720"/>
        <w:rPr>
          <w:lang w:val="en-US"/>
        </w:rPr>
      </w:pPr>
      <w:r w:rsidRPr="61232C15">
        <w:rPr>
          <w:lang w:val="en-US"/>
        </w:rPr>
        <w:t xml:space="preserve">Our results suggest that spatial-temporal management could more efficiently and effectively manage bycatch risk than gear modifications or soak time regulations. </w:t>
      </w:r>
      <w:proofErr w:type="gramStart"/>
      <w:r w:rsidRPr="61232C15">
        <w:rPr>
          <w:lang w:val="en-US"/>
        </w:rPr>
        <w:t>In particular, we</w:t>
      </w:r>
      <w:proofErr w:type="gramEnd"/>
      <w:r w:rsidRPr="61232C15">
        <w:rPr>
          <w:lang w:val="en-US"/>
        </w:rPr>
        <w:t xml:space="preserve"> find that seasonal closure of coastal California sea lion and harbor seal hotspots from </w:t>
      </w:r>
      <w:commentRangeStart w:id="101"/>
      <w:r w:rsidRPr="61232C15">
        <w:rPr>
          <w:lang w:val="en-US"/>
        </w:rPr>
        <w:t>April 1 to June 15 (2.5 months)</w:t>
      </w:r>
      <w:commentRangeEnd w:id="101"/>
      <w:r w:rsidR="00534500">
        <w:rPr>
          <w:rStyle w:val="CommentReference"/>
        </w:rPr>
        <w:commentReference w:id="101"/>
      </w:r>
      <w:r w:rsidRPr="61232C15">
        <w:rPr>
          <w:lang w:val="en-US"/>
        </w:rPr>
        <w:t xml:space="preserve"> and offshore </w:t>
      </w:r>
      <w:proofErr w:type="spellStart"/>
      <w:r w:rsidRPr="61232C15">
        <w:rPr>
          <w:lang w:val="en-US"/>
        </w:rPr>
        <w:t>soupfin</w:t>
      </w:r>
      <w:proofErr w:type="spellEnd"/>
      <w:r w:rsidRPr="61232C15">
        <w:rPr>
          <w:lang w:val="en-US"/>
        </w:rPr>
        <w:t xml:space="preserve"> shark hotspots in November (1 month) could reduce bycatch risk while maintaining fishing opportunities. However, we caution that hotspot closures can exacerbate bycatch problems if fishing effort is displaced and concentrated in areas of secondarily high risk </w:t>
      </w:r>
      <w:hyperlink r:id="rId54">
        <w:r w:rsidRPr="61232C15">
          <w:rPr>
            <w:lang w:val="en-US"/>
          </w:rPr>
          <w:t>(Free et al., 2023)</w:t>
        </w:r>
      </w:hyperlink>
      <w:r w:rsidRPr="61232C15">
        <w:rPr>
          <w:lang w:val="en-US"/>
        </w:rPr>
        <w:t xml:space="preserve">; thus, monitoring of fishing effort and bycatch rates are important for verifying that seasonal closures achieve their conservation and fisheries objectives. Our results could also provide a basis for relaxing existing bycatch regulations, especially if loosened restrictions were paired with seasonal hotspot closures and continued protections for Morro and Monterey Bays, which are abundant in protected species and have had significant bycatch problems in the past </w:t>
      </w:r>
      <w:hyperlink r:id="rId55">
        <w:r w:rsidRPr="61232C15">
          <w:rPr>
            <w:lang w:val="en-US"/>
          </w:rPr>
          <w:t>(Forney et al., 2021, 2001)</w:t>
        </w:r>
      </w:hyperlink>
      <w:r w:rsidRPr="61232C15">
        <w:rPr>
          <w:lang w:val="en-US"/>
        </w:rPr>
        <w:t>. For example, we find that bycatch risk increases inshore of 40 fathoms</w:t>
      </w:r>
      <w:r w:rsidR="0AD080AF" w:rsidRPr="61232C15">
        <w:rPr>
          <w:lang w:val="en-US"/>
        </w:rPr>
        <w:t>;</w:t>
      </w:r>
      <w:r w:rsidRPr="61232C15">
        <w:rPr>
          <w:lang w:val="en-US"/>
        </w:rPr>
        <w:t xml:space="preserve"> but remains stable deeper than this inflection point (</w:t>
      </w:r>
      <w:r w:rsidRPr="61232C15">
        <w:rPr>
          <w:b/>
          <w:bCs/>
          <w:lang w:val="en-US"/>
        </w:rPr>
        <w:t>Fig. 5</w:t>
      </w:r>
      <w:r w:rsidRPr="61232C15">
        <w:rPr>
          <w:lang w:val="en-US"/>
        </w:rPr>
        <w:t>). This result supports the 40-fathom depth restriction implemented in 1987</w:t>
      </w:r>
      <w:r w:rsidR="14BBBFAC" w:rsidRPr="61232C15">
        <w:rPr>
          <w:lang w:val="en-US"/>
        </w:rPr>
        <w:t>;</w:t>
      </w:r>
      <w:r w:rsidRPr="61232C15">
        <w:rPr>
          <w:lang w:val="en-US"/>
        </w:rPr>
        <w:t xml:space="preserve"> but suggests that the deepening of this restriction to 60-fathoms in 2002 may have restricted fishing opportunities without significant conservation benefits. Given declining estimated bycatch, recovering populations of protected species, and diminishing fishing communities, loosening this restriction could expand fishing opportunities while continuing to protect vulnerable species.</w:t>
      </w:r>
    </w:p>
    <w:p w14:paraId="5F0D8E44" w14:textId="77777777" w:rsidR="000B1011" w:rsidRPr="00F91063" w:rsidRDefault="00294FD2">
      <w:r w:rsidRPr="00F91063">
        <w:tab/>
      </w:r>
    </w:p>
    <w:p w14:paraId="26179F58" w14:textId="646A7820" w:rsidR="000B1011" w:rsidRPr="00F91063" w:rsidRDefault="00294FD2">
      <w:r w:rsidRPr="00F91063">
        <w:tab/>
      </w:r>
      <w:r w:rsidRPr="6B526DA6">
        <w:rPr>
          <w:lang w:val="en-US"/>
        </w:rPr>
        <w:t xml:space="preserve">The completion and safekeeping of accurate fisheries-dependent data is fundamental to producing accurate bycatch assessments and effective management strategies. While summaries of historical data facilitated reliable bycatch estimates through ratio estimation, the loss of raw observer data from the 1980s impeded our ability to accurately estimate bycatch in the northern strata using random forests, an approach often thought to be more accurate than ratio estimation </w:t>
      </w:r>
      <w:hyperlink r:id="rId56">
        <w:r w:rsidRPr="6B526DA6">
          <w:rPr>
            <w:lang w:val="en-US"/>
          </w:rPr>
          <w:t>(Stock et al., 2019)</w:t>
        </w:r>
      </w:hyperlink>
      <w:r w:rsidRPr="6B526DA6">
        <w:rPr>
          <w:lang w:val="en-US"/>
        </w:rPr>
        <w:t>. The rescue of this data would also empower improved assessments of the drivers of bycatch risk, which is essential to designing effective bycatch management. Notably, the lost data document a period when fishing was allowed in shallower, more inshore, and more northern waters (</w:t>
      </w:r>
      <w:r w:rsidRPr="6B526DA6">
        <w:rPr>
          <w:b/>
          <w:bCs/>
          <w:lang w:val="en-US"/>
        </w:rPr>
        <w:t>Fig. 1A</w:t>
      </w:r>
      <w:r w:rsidRPr="6B526DA6">
        <w:rPr>
          <w:lang w:val="en-US"/>
        </w:rPr>
        <w:t xml:space="preserve">) and provide vital information if management were to consider relaxing current depth and distance from shore restrictions. Furthermore, missing meta-data on critical gear characteristics (e.g., mesh size, net length, net height, net material; </w:t>
      </w:r>
      <w:r w:rsidRPr="6B526DA6">
        <w:rPr>
          <w:b/>
          <w:bCs/>
          <w:lang w:val="en-US"/>
        </w:rPr>
        <w:t>Fig. S3</w:t>
      </w:r>
      <w:r w:rsidRPr="6B526DA6">
        <w:rPr>
          <w:lang w:val="en-US"/>
        </w:rPr>
        <w:t xml:space="preserve">) in the available observer data also limited our ability to identify the potential for these management levers to reduce bycatch risk. </w:t>
      </w:r>
      <w:commentRangeStart w:id="102"/>
      <w:r w:rsidRPr="6B526DA6">
        <w:rPr>
          <w:lang w:val="en-US"/>
        </w:rPr>
        <w:t xml:space="preserve">Ensuring the complete documentation of gear characteristics, perhaps by prioritizing characteristics known to impact bycatch risk in other gillnet fisheries </w:t>
      </w:r>
      <w:hyperlink r:id="rId57">
        <w:r w:rsidRPr="6B526DA6">
          <w:rPr>
            <w:lang w:val="en-US"/>
          </w:rPr>
          <w:t>(Northridge et al., 2017)</w:t>
        </w:r>
      </w:hyperlink>
      <w:r w:rsidRPr="6B526DA6">
        <w:rPr>
          <w:lang w:val="en-US"/>
        </w:rPr>
        <w:t xml:space="preserve">, is important to maximizing the utility of expensive, and sometimes controversial, observer programs </w:t>
      </w:r>
      <w:hyperlink r:id="rId58">
        <w:r w:rsidRPr="6B526DA6">
          <w:rPr>
            <w:lang w:val="en-US"/>
          </w:rPr>
          <w:t>(Suuronen and Gilman, 2020)</w:t>
        </w:r>
      </w:hyperlink>
      <w:r w:rsidRPr="6B526DA6">
        <w:rPr>
          <w:lang w:val="en-US"/>
        </w:rPr>
        <w:t xml:space="preserve">. Finally, the ability to delineate individual sets in the logbooks and improved documentation of the characteristics of logged sets would enhance future bycatch estimates by allowing sets to be the sampling unit and by avoiding assumptions about missing data, respectively. This could be achieved by </w:t>
      </w:r>
      <w:r w:rsidRPr="6B526DA6">
        <w:rPr>
          <w:lang w:val="en-US"/>
        </w:rPr>
        <w:lastRenderedPageBreak/>
        <w:t xml:space="preserve">redesigning logbooks, training fishers on completing logbooks, expanding electronic monitoring, and/or demonstrating that better data can </w:t>
      </w:r>
      <w:proofErr w:type="gramStart"/>
      <w:r w:rsidRPr="6B526DA6">
        <w:rPr>
          <w:lang w:val="en-US"/>
        </w:rPr>
        <w:t>actually lead</w:t>
      </w:r>
      <w:proofErr w:type="gramEnd"/>
      <w:r w:rsidRPr="6B526DA6">
        <w:rPr>
          <w:lang w:val="en-US"/>
        </w:rPr>
        <w:t xml:space="preserve"> to fewer restrictions.</w:t>
      </w:r>
      <w:commentRangeEnd w:id="102"/>
      <w:r w:rsidR="00EA465C">
        <w:rPr>
          <w:rStyle w:val="CommentReference"/>
        </w:rPr>
        <w:commentReference w:id="102"/>
      </w:r>
    </w:p>
    <w:p w14:paraId="7348C83C" w14:textId="77777777" w:rsidR="000B1011" w:rsidRPr="00F91063" w:rsidRDefault="000B1011"/>
    <w:p w14:paraId="4A369AC2" w14:textId="262EAD70" w:rsidR="000B1011" w:rsidRPr="00F91063" w:rsidRDefault="00294FD2">
      <w:pPr>
        <w:ind w:firstLine="720"/>
      </w:pPr>
      <w:r w:rsidRPr="6B526DA6">
        <w:rPr>
          <w:lang w:val="en-US"/>
        </w:rPr>
        <w:t xml:space="preserve">Our results highlight the importance of considering multiple modeling approaches when estimating and evaluating rare bycatch events. Although model-based methods (e.g., random forests) for estimating bycatch are often preferred to sample-based methods (e.g., ratio estimators) </w:t>
      </w:r>
      <w:hyperlink r:id="rId59">
        <w:r w:rsidRPr="6B526DA6">
          <w:rPr>
            <w:lang w:val="en-US"/>
          </w:rPr>
          <w:t>(Stock et al., 2019)</w:t>
        </w:r>
      </w:hyperlink>
      <w:r w:rsidRPr="6B526DA6">
        <w:rPr>
          <w:lang w:val="en-US"/>
        </w:rPr>
        <w:t>, we find complementary value in using both approaches. While ratio estimation generated more reliable bycatch estimates due to its ability to leverage both raw and summarized data, the random forest model provided the empirical basis for assessing drivers of bycatch risk. Additionally, agreement between the two approaches over the past two decades reinforces predictions that recent bycatch levels have been low for the evaluated species. Furthermore, our results highlight the value of considering multiple sample balancing approaches when evaluating bycatch using model-based methods, as the specification of the best performing model varied by species. Recent efforts to estimate bycatch in West Coast fisheries using random forests have used only a single sample balancing technique (e.g., Carretta, 2023); we encourage future efforts to comp</w:t>
      </w:r>
      <w:ins w:id="103" w:author="Ramey, Kirsten@Wildlife" w:date="2024-07-17T16:30:00Z" w16du:dateUtc="2024-07-17T23:30:00Z">
        <w:r w:rsidR="00025ED0">
          <w:rPr>
            <w:lang w:val="en-US"/>
          </w:rPr>
          <w:t>l</w:t>
        </w:r>
      </w:ins>
      <w:r w:rsidRPr="6B526DA6">
        <w:rPr>
          <w:lang w:val="en-US"/>
        </w:rPr>
        <w:t xml:space="preserve">ete multiple approaches to optimize estimates of rare bycatch events </w:t>
      </w:r>
      <w:hyperlink r:id="rId60">
        <w:r w:rsidRPr="6B526DA6">
          <w:rPr>
            <w:lang w:val="en-US"/>
          </w:rPr>
          <w:t>(More and Rana, 2017)</w:t>
        </w:r>
      </w:hyperlink>
      <w:r w:rsidRPr="6B526DA6">
        <w:rPr>
          <w:lang w:val="en-US"/>
        </w:rPr>
        <w:t xml:space="preserve">. Finally, we highlight our derivation of model-specific probability thresholds for classifying logged fishing efforts as having or not having bycatch using Cohen’s kappa as being aligned with recommended best practices for classifying rare events </w:t>
      </w:r>
      <w:hyperlink r:id="rId61">
        <w:r w:rsidRPr="6B526DA6">
          <w:rPr>
            <w:lang w:val="en-US"/>
          </w:rPr>
          <w:t>(Freeman and Moisen, 2008; Manel et al., 2001)</w:t>
        </w:r>
      </w:hyperlink>
      <w:r w:rsidRPr="6B526DA6">
        <w:rPr>
          <w:lang w:val="en-US"/>
        </w:rPr>
        <w:t>. Specifically, research shows that classification based on: (1) the default 0.5 probability threshold underestimates rare events, (2) true skill statistics overestimates rare events; and (3) Cohen’s kappa provides the least biased predictions. This best practice should also be considered in future bycatch estimation efforts.</w:t>
      </w:r>
    </w:p>
    <w:p w14:paraId="2BDBF326" w14:textId="77777777" w:rsidR="000B1011" w:rsidRPr="00F91063" w:rsidRDefault="000B1011">
      <w:pPr>
        <w:ind w:firstLine="720"/>
      </w:pPr>
    </w:p>
    <w:p w14:paraId="300BB725" w14:textId="586D1545" w:rsidR="000B1011" w:rsidRPr="00F91063" w:rsidRDefault="00294FD2">
      <w:pPr>
        <w:ind w:firstLine="720"/>
      </w:pPr>
      <w:r w:rsidRPr="6B526DA6">
        <w:rPr>
          <w:lang w:val="en-US"/>
        </w:rPr>
        <w:t xml:space="preserve">The continued recovery of </w:t>
      </w:r>
      <w:del w:id="104" w:author="Ramey, Kirsten@Wildlife" w:date="2024-07-17T16:31:00Z" w16du:dateUtc="2024-07-17T23:31:00Z">
        <w:r w:rsidRPr="6B526DA6" w:rsidDel="004A21BD">
          <w:rPr>
            <w:lang w:val="en-US"/>
          </w:rPr>
          <w:delText xml:space="preserve">protected </w:delText>
        </w:r>
      </w:del>
      <w:ins w:id="105" w:author="Ramey, Kirsten@Wildlife" w:date="2024-07-17T16:31:00Z" w16du:dateUtc="2024-07-17T23:31:00Z">
        <w:r w:rsidR="004A21BD">
          <w:rPr>
            <w:lang w:val="en-US"/>
          </w:rPr>
          <w:t xml:space="preserve">sensitive </w:t>
        </w:r>
      </w:ins>
      <w:r w:rsidRPr="6B526DA6">
        <w:rPr>
          <w:lang w:val="en-US"/>
        </w:rPr>
        <w:t xml:space="preserve">species will require management of stressors besides fisheries bycatch, some of which may present even larger threats </w:t>
      </w:r>
      <w:hyperlink r:id="rId62">
        <w:r w:rsidRPr="6B526DA6">
          <w:rPr>
            <w:lang w:val="en-US"/>
          </w:rPr>
          <w:t>(Avila et al., 2018; Oldach et al., 2022)</w:t>
        </w:r>
      </w:hyperlink>
      <w:r w:rsidRPr="6B526DA6">
        <w:rPr>
          <w:lang w:val="en-US"/>
        </w:rPr>
        <w:t xml:space="preserve">. For example, in Summer 2023, there were over 1,000 statewide strandings of California sea lions and other pinnipeds attributed to domoic acid toxicosis resulting from an intense bloom of harmful diatoms in the </w:t>
      </w:r>
      <w:r w:rsidRPr="6B526DA6">
        <w:rPr>
          <w:i/>
          <w:iCs/>
          <w:lang w:val="en-US"/>
        </w:rPr>
        <w:t>Pseudo-</w:t>
      </w:r>
      <w:proofErr w:type="spellStart"/>
      <w:r w:rsidRPr="6B526DA6">
        <w:rPr>
          <w:i/>
          <w:iCs/>
          <w:lang w:val="en-US"/>
        </w:rPr>
        <w:t>nitzschia</w:t>
      </w:r>
      <w:proofErr w:type="spellEnd"/>
      <w:r w:rsidRPr="6B526DA6">
        <w:rPr>
          <w:lang w:val="en-US"/>
        </w:rPr>
        <w:t xml:space="preserve"> genus </w:t>
      </w:r>
      <w:hyperlink r:id="rId63">
        <w:r w:rsidRPr="6B526DA6">
          <w:rPr>
            <w:lang w:val="en-US"/>
          </w:rPr>
          <w:t>(SCCOOS, 2023; Smith et al., 2023)</w:t>
        </w:r>
      </w:hyperlink>
      <w:r w:rsidRPr="6B526DA6">
        <w:rPr>
          <w:lang w:val="en-US"/>
        </w:rPr>
        <w:t xml:space="preserve">. Harmful algal blooms are increasing in frequency, duration, and intensity </w:t>
      </w:r>
      <w:del w:id="106" w:author="Porzio, Dianna@Wildlife" w:date="2024-07-17T09:27:00Z" w16du:dateUtc="2024-07-17T16:27:00Z">
        <w:r w:rsidRPr="6B526DA6">
          <w:rPr>
            <w:lang w:val="en-US"/>
          </w:rPr>
          <w:delText xml:space="preserve">in </w:delText>
        </w:r>
      </w:del>
      <w:r w:rsidRPr="6B526DA6">
        <w:rPr>
          <w:lang w:val="en-US"/>
        </w:rPr>
        <w:t xml:space="preserve">on the West Coast </w:t>
      </w:r>
      <w:hyperlink r:id="rId64">
        <w:r w:rsidRPr="6B526DA6">
          <w:rPr>
            <w:lang w:val="en-US"/>
          </w:rPr>
          <w:t>(</w:t>
        </w:r>
        <w:proofErr w:type="spellStart"/>
        <w:r w:rsidRPr="6B526DA6">
          <w:rPr>
            <w:lang w:val="en-US"/>
          </w:rPr>
          <w:t>Hallegraeff</w:t>
        </w:r>
        <w:proofErr w:type="spellEnd"/>
        <w:r w:rsidRPr="6B526DA6">
          <w:rPr>
            <w:lang w:val="en-US"/>
          </w:rPr>
          <w:t xml:space="preserve"> et al., 2021)</w:t>
        </w:r>
      </w:hyperlink>
      <w:r w:rsidRPr="6B526DA6">
        <w:rPr>
          <w:lang w:val="en-US"/>
        </w:rPr>
        <w:t xml:space="preserve"> as a result of ocean warming and eutrophication </w:t>
      </w:r>
      <w:hyperlink r:id="rId65">
        <w:r w:rsidRPr="6B526DA6">
          <w:rPr>
            <w:lang w:val="en-US"/>
          </w:rPr>
          <w:t>(McKibben et al., 2017)</w:t>
        </w:r>
      </w:hyperlink>
      <w:r w:rsidRPr="6B526DA6">
        <w:rPr>
          <w:lang w:val="en-US"/>
        </w:rPr>
        <w:t xml:space="preserve"> suggesting that, in the long-term, curbing climate change and nutrient runoff may be the most important actions for stemming mortality for recovering pinniped populations. Furthermore, harassment and shooting are some of the most commonly observed sources of mortality and serious injury for California sea lions, harbor seals, and northern elephant seals </w:t>
      </w:r>
      <w:hyperlink r:id="rId66">
        <w:r w:rsidRPr="6B526DA6">
          <w:rPr>
            <w:lang w:val="en-US"/>
          </w:rPr>
          <w:t>(Carretta, 2022)</w:t>
        </w:r>
      </w:hyperlink>
      <w:r w:rsidRPr="6B526DA6">
        <w:rPr>
          <w:lang w:val="en-US"/>
        </w:rPr>
        <w:t xml:space="preserve"> (</w:t>
      </w:r>
      <w:r w:rsidRPr="6B526DA6">
        <w:rPr>
          <w:b/>
          <w:bCs/>
          <w:lang w:val="en-US"/>
        </w:rPr>
        <w:t>Fig. S17</w:t>
      </w:r>
      <w:r w:rsidRPr="6B526DA6">
        <w:rPr>
          <w:lang w:val="en-US"/>
        </w:rPr>
        <w:t xml:space="preserve">), suggesting the need for greater outreach and enforcement to prevent these gratuitous forms of mortality. Finally, it is important to understand the bycatch contributions of other fisheries, many of which report higher levels of </w:t>
      </w:r>
      <w:r w:rsidRPr="6B526DA6">
        <w:rPr>
          <w:i/>
          <w:iCs/>
          <w:lang w:val="en-US"/>
        </w:rPr>
        <w:t>observed</w:t>
      </w:r>
      <w:r w:rsidRPr="6B526DA6">
        <w:rPr>
          <w:lang w:val="en-US"/>
        </w:rPr>
        <w:t xml:space="preserve"> bycatch (</w:t>
      </w:r>
      <w:r w:rsidRPr="6B526DA6">
        <w:rPr>
          <w:b/>
          <w:bCs/>
          <w:lang w:val="en-US"/>
        </w:rPr>
        <w:t xml:space="preserve">Fig. S17) </w:t>
      </w:r>
      <w:r w:rsidRPr="6B526DA6">
        <w:rPr>
          <w:lang w:val="en-US"/>
        </w:rPr>
        <w:t xml:space="preserve">yet are not as heavily prosecuted as the California set gillnet fishery. Modeling studies </w:t>
      </w:r>
      <w:proofErr w:type="gramStart"/>
      <w:r w:rsidRPr="6B526DA6">
        <w:rPr>
          <w:lang w:val="en-US"/>
        </w:rPr>
        <w:t>similar to</w:t>
      </w:r>
      <w:proofErr w:type="gramEnd"/>
      <w:r w:rsidRPr="6B526DA6">
        <w:rPr>
          <w:lang w:val="en-US"/>
        </w:rPr>
        <w:t xml:space="preserve"> this one are needed to determine whether higher apparent bycatch in these fisheries is due to higher observer coverage or higher bycatch rates. However, the sustained recovery of the evaluated populations suggests that total bycatch across all fisheries is low.</w:t>
      </w:r>
    </w:p>
    <w:p w14:paraId="4C7DE513" w14:textId="77777777" w:rsidR="000B1011" w:rsidRPr="00F91063" w:rsidRDefault="000B1011">
      <w:pPr>
        <w:ind w:firstLine="720"/>
      </w:pPr>
    </w:p>
    <w:p w14:paraId="14C9F38E" w14:textId="77777777" w:rsidR="000B1011" w:rsidRPr="00F91063" w:rsidRDefault="00294FD2">
      <w:pPr>
        <w:ind w:firstLine="720"/>
      </w:pPr>
      <w:r w:rsidRPr="6B526DA6">
        <w:rPr>
          <w:lang w:val="en-US"/>
        </w:rPr>
        <w:t xml:space="preserve">There will always be tradeoffs between maximizing fishing opportunities and minimizing bycatch of protected species </w:t>
      </w:r>
      <w:hyperlink r:id="rId67">
        <w:r w:rsidRPr="6B526DA6">
          <w:rPr>
            <w:lang w:val="en-US"/>
          </w:rPr>
          <w:t>(</w:t>
        </w:r>
        <w:proofErr w:type="spellStart"/>
        <w:r w:rsidRPr="6B526DA6">
          <w:rPr>
            <w:lang w:val="en-US"/>
          </w:rPr>
          <w:t>Samhouri</w:t>
        </w:r>
        <w:proofErr w:type="spellEnd"/>
        <w:r w:rsidRPr="6B526DA6">
          <w:rPr>
            <w:lang w:val="en-US"/>
          </w:rPr>
          <w:t xml:space="preserve"> et al., 2021)</w:t>
        </w:r>
      </w:hyperlink>
      <w:r w:rsidRPr="6B526DA6">
        <w:rPr>
          <w:lang w:val="en-US"/>
        </w:rPr>
        <w:t xml:space="preserve">. As a result, managers often seek to implement regulations that maximize fishing outcomes while keeping bycatch below legally defined sustainable reference points </w:t>
      </w:r>
      <w:hyperlink r:id="rId68">
        <w:r w:rsidRPr="6B526DA6">
          <w:rPr>
            <w:lang w:val="en-US"/>
          </w:rPr>
          <w:t>(Kirby and Ward, 2014)</w:t>
        </w:r>
      </w:hyperlink>
      <w:r w:rsidRPr="6B526DA6">
        <w:rPr>
          <w:lang w:val="en-US"/>
        </w:rPr>
        <w:t xml:space="preserve">. The identification of such strategies is seldom straightforward and depends on substantial investments in data and scientific enterprises. Notably, they depend on monitoring populations of protected species to support the assessment of their status and levels of allowable incidental take and monitoring bycatch in key fisheries to support assessments of total bycatch, drivers of bycatch, and the effectiveness of past management interventions </w:t>
      </w:r>
      <w:hyperlink r:id="rId69">
        <w:r w:rsidRPr="6B526DA6">
          <w:rPr>
            <w:lang w:val="en-US"/>
          </w:rPr>
          <w:t>(Kirby and Ward, 2014; Punt et al., 2021)</w:t>
        </w:r>
      </w:hyperlink>
      <w:r w:rsidRPr="6B526DA6">
        <w:rPr>
          <w:lang w:val="en-US"/>
        </w:rPr>
        <w:t xml:space="preserve">. In the absence of such data, management must often be precautionary to ensure compliance with protected species legislation </w:t>
      </w:r>
      <w:hyperlink r:id="rId70">
        <w:r w:rsidRPr="6B526DA6">
          <w:rPr>
            <w:lang w:val="en-US"/>
          </w:rPr>
          <w:t>(Punt et al., 2021)</w:t>
        </w:r>
      </w:hyperlink>
      <w:r w:rsidRPr="6B526DA6">
        <w:rPr>
          <w:lang w:val="en-US"/>
        </w:rPr>
        <w:t>. We illustrate the potential return on investment of supporting such scientific enterprises as our results show that past management interventions have been successful at reducing bycatch in the California set gillnet fishery well below target levels, opening the door for more efficient restrictions and negating the need for unnecessary precaution. The continued demonstration that monitoring programs can generate better outcomes for businesses could facilitate increased public support and funding to identify win-win scenarios for fisheries and conservation in more fisheries.</w:t>
      </w:r>
    </w:p>
    <w:p w14:paraId="22914669" w14:textId="77777777" w:rsidR="000B1011" w:rsidRPr="00F91063" w:rsidRDefault="00294FD2">
      <w:pPr>
        <w:pStyle w:val="Heading2"/>
      </w:pPr>
      <w:bookmarkStart w:id="107" w:name="_wkz19fstj0d8" w:colFirst="0" w:colLast="0"/>
      <w:bookmarkEnd w:id="107"/>
      <w:r w:rsidRPr="00F91063">
        <w:t>Acknowledgements</w:t>
      </w:r>
    </w:p>
    <w:p w14:paraId="3A46E9FC" w14:textId="1D69FBA9" w:rsidR="000B1011" w:rsidRPr="00F91063" w:rsidRDefault="00294FD2">
      <w:r w:rsidRPr="6B526DA6">
        <w:rPr>
          <w:lang w:val="en-US"/>
        </w:rPr>
        <w:t>YF was funded by the Arnhold UC Santa Barbara-Conservation International Climate Solutions Collaborative and CMF was supported by The Nature Conservancy California. We are grateful to Paulo Serpa (CDFW), Miranda Haggerty (CDFW), and K</w:t>
      </w:r>
      <w:ins w:id="108" w:author="Ramey, Kirsten@Wildlife" w:date="2024-07-17T16:33:00Z" w16du:dateUtc="2024-07-17T23:33:00Z">
        <w:r w:rsidR="00743066">
          <w:rPr>
            <w:lang w:val="en-US"/>
          </w:rPr>
          <w:t>i</w:t>
        </w:r>
      </w:ins>
      <w:r w:rsidRPr="6B526DA6">
        <w:rPr>
          <w:lang w:val="en-US"/>
        </w:rPr>
        <w:t>r</w:t>
      </w:r>
      <w:del w:id="109" w:author="Ramey, Kirsten@Wildlife" w:date="2024-07-17T16:33:00Z" w16du:dateUtc="2024-07-17T23:33:00Z">
        <w:r w:rsidRPr="6B526DA6" w:rsidDel="00743066">
          <w:rPr>
            <w:lang w:val="en-US"/>
          </w:rPr>
          <w:delText>i</w:delText>
        </w:r>
      </w:del>
      <w:r w:rsidRPr="6B526DA6">
        <w:rPr>
          <w:lang w:val="en-US"/>
        </w:rPr>
        <w:t>sten Ramey (CDFW) for providing fishery observer and logbook data, and to Karin Forney (NOAA) for providing reports and observer data from the 1980s. We are also grateful to the hundreds of fishermen, observers, and agency scientists that have contributed to the collection of the analyzed data. We thank Kinsey Matthews (CFGC), K</w:t>
      </w:r>
      <w:ins w:id="110" w:author="Ramey, Kirsten@Wildlife" w:date="2024-07-17T16:33:00Z" w16du:dateUtc="2024-07-17T23:33:00Z">
        <w:r w:rsidR="00743066">
          <w:rPr>
            <w:lang w:val="en-US"/>
          </w:rPr>
          <w:t>i</w:t>
        </w:r>
      </w:ins>
      <w:r w:rsidRPr="6B526DA6">
        <w:rPr>
          <w:lang w:val="en-US"/>
        </w:rPr>
        <w:t>r</w:t>
      </w:r>
      <w:del w:id="111" w:author="Ramey, Kirsten@Wildlife" w:date="2024-07-17T16:33:00Z" w16du:dateUtc="2024-07-17T23:33:00Z">
        <w:r w:rsidRPr="6B526DA6" w:rsidDel="00743066">
          <w:rPr>
            <w:lang w:val="en-US"/>
          </w:rPr>
          <w:delText>i</w:delText>
        </w:r>
      </w:del>
      <w:r w:rsidRPr="6B526DA6">
        <w:rPr>
          <w:lang w:val="en-US"/>
        </w:rPr>
        <w:t xml:space="preserve">sten Ramey (CDFW) and Susan </w:t>
      </w:r>
      <w:proofErr w:type="gramStart"/>
      <w:r w:rsidRPr="6B526DA6">
        <w:rPr>
          <w:lang w:val="en-US"/>
        </w:rPr>
        <w:t>As</w:t>
      </w:r>
      <w:proofErr w:type="gramEnd"/>
      <w:del w:id="112" w:author="Ramey, Kirsten@Wildlife" w:date="2024-07-17T16:33:00Z" w16du:dateUtc="2024-07-17T23:33:00Z">
        <w:r w:rsidRPr="6B526DA6" w:rsidDel="00743066">
          <w:rPr>
            <w:lang w:val="en-US"/>
          </w:rPr>
          <w:delText>c</w:delText>
        </w:r>
      </w:del>
      <w:r w:rsidRPr="6B526DA6">
        <w:rPr>
          <w:lang w:val="en-US"/>
        </w:rPr>
        <w:t xml:space="preserve">hcraft (CFGC) for providing constructive feedback throughout this study. CDFW collects data from various sources for fisheries management and purposes, and data may be modified at any time to improve accuracy and as new data are required. CDFW may provide data upon request under a formal agreement. Data are provided as-is and in good faith, but CDFW does not endorse any </w:t>
      </w:r>
      <w:proofErr w:type="gramStart"/>
      <w:r w:rsidRPr="6B526DA6">
        <w:rPr>
          <w:lang w:val="en-US"/>
        </w:rPr>
        <w:t>particular analytical</w:t>
      </w:r>
      <w:proofErr w:type="gramEnd"/>
      <w:r w:rsidRPr="6B526DA6">
        <w:rPr>
          <w:lang w:val="en-US"/>
        </w:rPr>
        <w:t xml:space="preserve">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4D8B3918" w14:textId="77777777" w:rsidR="000B1011" w:rsidRPr="00F91063" w:rsidRDefault="000B1011"/>
    <w:p w14:paraId="711A31AC" w14:textId="77777777" w:rsidR="000B1011" w:rsidRDefault="00294FD2">
      <w:pPr>
        <w:pStyle w:val="Heading2"/>
      </w:pPr>
      <w:bookmarkStart w:id="113" w:name="_lypmjpqqmkfu" w:colFirst="0" w:colLast="0"/>
      <w:bookmarkEnd w:id="113"/>
      <w:r>
        <w:br w:type="page"/>
      </w:r>
    </w:p>
    <w:p w14:paraId="14F0792A" w14:textId="77777777" w:rsidR="000B1011" w:rsidRDefault="00294FD2">
      <w:pPr>
        <w:pStyle w:val="Heading2"/>
      </w:pPr>
      <w:bookmarkStart w:id="114" w:name="_vzxckngq4gn5" w:colFirst="0" w:colLast="0"/>
      <w:bookmarkEnd w:id="114"/>
      <w:r>
        <w:lastRenderedPageBreak/>
        <w:t>References</w:t>
      </w:r>
    </w:p>
    <w:p w14:paraId="68650677" w14:textId="77777777" w:rsidR="000B1011" w:rsidRDefault="005166B3">
      <w:pPr>
        <w:widowControl w:val="0"/>
        <w:pBdr>
          <w:top w:val="nil"/>
          <w:left w:val="nil"/>
          <w:bottom w:val="nil"/>
          <w:right w:val="nil"/>
          <w:between w:val="nil"/>
        </w:pBdr>
        <w:spacing w:line="240" w:lineRule="auto"/>
        <w:ind w:left="720" w:hanging="720"/>
      </w:pPr>
      <w:hyperlink r:id="rId71">
        <w:r w:rsidR="00294FD2">
          <w:t>Avila, I.C., Kaschner, K., Dormann, C.F., 2018. Current global risks to marine mammals: Taking stock of the threats. Biol. Conserv. 221, 44–58. https://doi.org/10.1016/j.biocon.2018.02.021</w:t>
        </w:r>
      </w:hyperlink>
    </w:p>
    <w:p w14:paraId="06B5E4A4" w14:textId="77777777" w:rsidR="000B1011" w:rsidRDefault="005166B3">
      <w:pPr>
        <w:widowControl w:val="0"/>
        <w:pBdr>
          <w:top w:val="nil"/>
          <w:left w:val="nil"/>
          <w:bottom w:val="nil"/>
          <w:right w:val="nil"/>
          <w:between w:val="nil"/>
        </w:pBdr>
        <w:spacing w:line="240" w:lineRule="auto"/>
        <w:ind w:left="720" w:hanging="720"/>
      </w:pPr>
      <w:hyperlink r:id="rId72">
        <w:r w:rsidR="00294FD2">
          <w:t xml:space="preserve">Barlow, J., Baird, R.W., </w:t>
        </w:r>
        <w:proofErr w:type="spellStart"/>
        <w:r w:rsidR="00294FD2">
          <w:t>Heyning</w:t>
        </w:r>
        <w:proofErr w:type="spellEnd"/>
        <w:r w:rsidR="00294FD2">
          <w:t xml:space="preserve">, J.E., Wynne, K., Manville, A.M., Lowry, L.F., Hanan, D., Sease, J., </w:t>
        </w:r>
        <w:proofErr w:type="spellStart"/>
        <w:r w:rsidR="00294FD2">
          <w:t>Burkanov</w:t>
        </w:r>
        <w:proofErr w:type="spellEnd"/>
        <w:r w:rsidR="00294FD2">
          <w:t>, V., 1994. A Review of Cetacean and Pinniped Mortality in Coastal Fisheries Along the West Coast of the USA and Canada and the East Coast of the Russian Federation. Rep. Int. Whal. Comm. 15, 405–426.</w:t>
        </w:r>
      </w:hyperlink>
    </w:p>
    <w:p w14:paraId="0B112027" w14:textId="77777777" w:rsidR="000B1011" w:rsidRDefault="005166B3">
      <w:pPr>
        <w:widowControl w:val="0"/>
        <w:pBdr>
          <w:top w:val="nil"/>
          <w:left w:val="nil"/>
          <w:bottom w:val="nil"/>
          <w:right w:val="nil"/>
          <w:between w:val="nil"/>
        </w:pBdr>
        <w:spacing w:line="240" w:lineRule="auto"/>
        <w:ind w:left="720" w:hanging="720"/>
      </w:pPr>
      <w:hyperlink r:id="rId73">
        <w:r w:rsidR="00294FD2">
          <w:t>Birch, C., Blacow-Draeger, A., Geoff Shester, PH.D., Webb, S., Purcell, E., 2023. The Net Consequence: Impacts of Set Gillnets on California Ocean Biodiversity. Zenodo. https://doi.org/10.5281/ZENODO.7971874</w:t>
        </w:r>
      </w:hyperlink>
    </w:p>
    <w:p w14:paraId="2B0B30F7" w14:textId="77777777" w:rsidR="000B1011" w:rsidRDefault="005166B3">
      <w:pPr>
        <w:widowControl w:val="0"/>
        <w:pBdr>
          <w:top w:val="nil"/>
          <w:left w:val="nil"/>
          <w:bottom w:val="nil"/>
          <w:right w:val="nil"/>
          <w:between w:val="nil"/>
        </w:pBdr>
        <w:spacing w:line="240" w:lineRule="auto"/>
        <w:ind w:left="720" w:hanging="720"/>
      </w:pPr>
      <w:hyperlink r:id="rId74">
        <w:r w:rsidR="00294FD2">
          <w:t>Birch, C., Shester, G., 2023. Underreporting of Marine Mammal Takes in the California Set Gillnet Fishery Underscores the Need for Observers. Oceana.</w:t>
        </w:r>
      </w:hyperlink>
    </w:p>
    <w:p w14:paraId="6762416E" w14:textId="77777777" w:rsidR="000B1011" w:rsidRDefault="005166B3">
      <w:pPr>
        <w:widowControl w:val="0"/>
        <w:pBdr>
          <w:top w:val="nil"/>
          <w:left w:val="nil"/>
          <w:bottom w:val="nil"/>
          <w:right w:val="nil"/>
          <w:between w:val="nil"/>
        </w:pBdr>
        <w:spacing w:line="240" w:lineRule="auto"/>
        <w:ind w:left="720" w:hanging="720"/>
      </w:pPr>
      <w:hyperlink r:id="rId75">
        <w:r w:rsidR="00294FD2">
          <w:t>Bjørge, A., Skern-Mauritzen, M., Rossman, M.C., 2013. Estimated bycatch of harbour porpoise (</w:t>
        </w:r>
      </w:hyperlink>
      <w:hyperlink r:id="rId76">
        <w:r w:rsidR="00294FD2">
          <w:rPr>
            <w:i/>
          </w:rPr>
          <w:t>Phocoena phocoena</w:t>
        </w:r>
      </w:hyperlink>
      <w:hyperlink r:id="rId77">
        <w:r w:rsidR="00294FD2">
          <w:t>) in two coastal gillnet fisheries in Norway, 2006–2008. Mitigation and implications for conservation. Biol. Conserv. 161, 164–173. https://doi.org/10.1016/j.biocon.2013.03.009</w:t>
        </w:r>
      </w:hyperlink>
    </w:p>
    <w:p w14:paraId="3F7500A9" w14:textId="77777777" w:rsidR="000B1011" w:rsidRDefault="005166B3">
      <w:pPr>
        <w:widowControl w:val="0"/>
        <w:pBdr>
          <w:top w:val="nil"/>
          <w:left w:val="nil"/>
          <w:bottom w:val="nil"/>
          <w:right w:val="nil"/>
          <w:between w:val="nil"/>
        </w:pBdr>
        <w:spacing w:line="240" w:lineRule="auto"/>
        <w:ind w:left="720" w:hanging="720"/>
      </w:pPr>
      <w:hyperlink r:id="rId78">
        <w:r w:rsidR="00294FD2">
          <w:t>CA Secretary of State, 1990. Proposition 132. Marine Resources. Initiative Constitutional Amendment.</w:t>
        </w:r>
      </w:hyperlink>
    </w:p>
    <w:p w14:paraId="06A73C39" w14:textId="77777777" w:rsidR="000B1011" w:rsidRDefault="005166B3">
      <w:pPr>
        <w:widowControl w:val="0"/>
        <w:pBdr>
          <w:top w:val="nil"/>
          <w:left w:val="nil"/>
          <w:bottom w:val="nil"/>
          <w:right w:val="nil"/>
          <w:between w:val="nil"/>
        </w:pBdr>
        <w:spacing w:line="240" w:lineRule="auto"/>
        <w:ind w:left="720" w:hanging="720"/>
      </w:pPr>
      <w:hyperlink r:id="rId79">
        <w:r w:rsidR="00294FD2">
          <w:t>Cameron, G.A., Forney, K.A., 2000. Preliminary Estimates of Cetacean Mortality in California/Oregon Gillnet Fisheries for 1999 (International Whaling Commission Working Paper No. SC/52/O24).</w:t>
        </w:r>
      </w:hyperlink>
    </w:p>
    <w:p w14:paraId="58BE0E9A" w14:textId="77777777" w:rsidR="000B1011" w:rsidRDefault="005166B3">
      <w:pPr>
        <w:widowControl w:val="0"/>
        <w:pBdr>
          <w:top w:val="nil"/>
          <w:left w:val="nil"/>
          <w:bottom w:val="nil"/>
          <w:right w:val="nil"/>
          <w:between w:val="nil"/>
        </w:pBdr>
        <w:spacing w:line="240" w:lineRule="auto"/>
        <w:ind w:left="720" w:hanging="720"/>
      </w:pPr>
      <w:hyperlink r:id="rId80">
        <w:r w:rsidR="00294FD2">
          <w:t>Cameron, G.A., Forney, K.A., 1999. Preliminary Estimates of Cetacean Mortality in the California Gillnet Fisheries for 1997 and 1998 (No. SC/51/04). Southwest Fisheries Science Center.</w:t>
        </w:r>
      </w:hyperlink>
    </w:p>
    <w:p w14:paraId="0E43171F" w14:textId="77777777" w:rsidR="000B1011" w:rsidRDefault="005166B3">
      <w:pPr>
        <w:widowControl w:val="0"/>
        <w:pBdr>
          <w:top w:val="nil"/>
          <w:left w:val="nil"/>
          <w:bottom w:val="nil"/>
          <w:right w:val="nil"/>
          <w:between w:val="nil"/>
        </w:pBdr>
        <w:spacing w:line="240" w:lineRule="auto"/>
        <w:ind w:left="720" w:hanging="720"/>
      </w:pPr>
      <w:hyperlink r:id="rId81">
        <w:proofErr w:type="spellStart"/>
        <w:r w:rsidR="00294FD2">
          <w:t>Capitolo</w:t>
        </w:r>
        <w:proofErr w:type="spellEnd"/>
        <w:r w:rsidR="00294FD2">
          <w:t xml:space="preserve">, P.J., McChesney, G.J., </w:t>
        </w:r>
        <w:proofErr w:type="spellStart"/>
        <w:r w:rsidR="00294FD2">
          <w:t>Bechaver</w:t>
        </w:r>
        <w:proofErr w:type="spellEnd"/>
        <w:r w:rsidR="00294FD2">
          <w:t>, C.A., Rhoades, S.J., Shore, A., Carter, H.R., Parker, M.W., Eigner, L.E., 2012. Breeding population trends of Brandt’s and double-crested cormorants, Point Sur to Point Mugu, California, 1979-2011.</w:t>
        </w:r>
      </w:hyperlink>
    </w:p>
    <w:p w14:paraId="3EDAA653" w14:textId="77777777" w:rsidR="000B1011" w:rsidRDefault="005166B3">
      <w:pPr>
        <w:widowControl w:val="0"/>
        <w:pBdr>
          <w:top w:val="nil"/>
          <w:left w:val="nil"/>
          <w:bottom w:val="nil"/>
          <w:right w:val="nil"/>
          <w:between w:val="nil"/>
        </w:pBdr>
        <w:spacing w:line="240" w:lineRule="auto"/>
        <w:ind w:left="720" w:hanging="720"/>
      </w:pPr>
      <w:hyperlink r:id="rId82">
        <w:r w:rsidR="00294FD2">
          <w:t>Carretta, J.V., 2022. Sources of human-related injury and mortality for U.S. Pacific west coast marine mammal stock assessments, 2016-2020. https://doi.org/10.25923/D79A-KG51</w:t>
        </w:r>
      </w:hyperlink>
    </w:p>
    <w:p w14:paraId="652BA27B" w14:textId="77777777" w:rsidR="000B1011" w:rsidRDefault="005166B3">
      <w:pPr>
        <w:widowControl w:val="0"/>
        <w:pBdr>
          <w:top w:val="nil"/>
          <w:left w:val="nil"/>
          <w:bottom w:val="nil"/>
          <w:right w:val="nil"/>
          <w:between w:val="nil"/>
        </w:pBdr>
        <w:spacing w:line="240" w:lineRule="auto"/>
        <w:ind w:left="720" w:hanging="720"/>
      </w:pPr>
      <w:hyperlink r:id="rId83">
        <w:r w:rsidR="00294FD2">
          <w:t>Carretta, J.V., 2002. Preliminary estimates of cetacean mortality in California gillnet fisheries for 2001 (No. SC/54/SM12). International Whaling Commission, Scientific Committee, Shimonoseki, Japan.</w:t>
        </w:r>
      </w:hyperlink>
    </w:p>
    <w:p w14:paraId="56052AD7" w14:textId="77777777" w:rsidR="000B1011" w:rsidRDefault="005166B3">
      <w:pPr>
        <w:widowControl w:val="0"/>
        <w:pBdr>
          <w:top w:val="nil"/>
          <w:left w:val="nil"/>
          <w:bottom w:val="nil"/>
          <w:right w:val="nil"/>
          <w:between w:val="nil"/>
        </w:pBdr>
        <w:spacing w:line="240" w:lineRule="auto"/>
        <w:ind w:left="720" w:hanging="720"/>
      </w:pPr>
      <w:hyperlink r:id="rId84">
        <w:r w:rsidR="00294FD2">
          <w:t>Carretta, J.V., 2001. Preliminary estimates of cetacean mortality in California gillnet fisheries for 2000 (SC/53/SM9). International Whaling Commission, Scientific Committee, London, UK., London, UK.</w:t>
        </w:r>
      </w:hyperlink>
    </w:p>
    <w:p w14:paraId="1F495200" w14:textId="77777777" w:rsidR="000B1011" w:rsidRDefault="005166B3">
      <w:pPr>
        <w:widowControl w:val="0"/>
        <w:pBdr>
          <w:top w:val="nil"/>
          <w:left w:val="nil"/>
          <w:bottom w:val="nil"/>
          <w:right w:val="nil"/>
          <w:between w:val="nil"/>
        </w:pBdr>
        <w:spacing w:line="240" w:lineRule="auto"/>
        <w:ind w:left="720" w:hanging="720"/>
      </w:pPr>
      <w:hyperlink r:id="rId85">
        <w:r w:rsidR="00294FD2">
          <w:t xml:space="preserve">Carretta, J.V., </w:t>
        </w:r>
        <w:proofErr w:type="spellStart"/>
        <w:r w:rsidR="00294FD2">
          <w:t>Chivers</w:t>
        </w:r>
        <w:proofErr w:type="spellEnd"/>
        <w:r w:rsidR="00294FD2">
          <w:t>, S.J., 2004. Preliminary estimates of marine mammal mortality and biological sampling of cetaceans in California gillnet fisheries for 2003 (No. SC/56/SM1).</w:t>
        </w:r>
      </w:hyperlink>
    </w:p>
    <w:p w14:paraId="5ADB7FF2" w14:textId="77777777" w:rsidR="000B1011" w:rsidRDefault="005166B3">
      <w:pPr>
        <w:widowControl w:val="0"/>
        <w:pBdr>
          <w:top w:val="nil"/>
          <w:left w:val="nil"/>
          <w:bottom w:val="nil"/>
          <w:right w:val="nil"/>
          <w:between w:val="nil"/>
        </w:pBdr>
        <w:spacing w:line="240" w:lineRule="auto"/>
        <w:ind w:left="720" w:hanging="720"/>
      </w:pPr>
      <w:hyperlink r:id="rId86">
        <w:r w:rsidR="00294FD2">
          <w:t xml:space="preserve">Carretta, J.V., </w:t>
        </w:r>
        <w:proofErr w:type="spellStart"/>
        <w:r w:rsidR="00294FD2">
          <w:t>Chivers</w:t>
        </w:r>
        <w:proofErr w:type="spellEnd"/>
        <w:r w:rsidR="00294FD2">
          <w:t>, S.J., 2003. Preliminary estimates of marine mammal mortality and biological sampling of cetaceans in California gillnet fisheries for 2002 (No. SC/55/SM3).</w:t>
        </w:r>
      </w:hyperlink>
    </w:p>
    <w:p w14:paraId="31C85EBA" w14:textId="77777777" w:rsidR="000B1011" w:rsidRDefault="005166B3">
      <w:pPr>
        <w:widowControl w:val="0"/>
        <w:pBdr>
          <w:top w:val="nil"/>
          <w:left w:val="nil"/>
          <w:bottom w:val="nil"/>
          <w:right w:val="nil"/>
          <w:between w:val="nil"/>
        </w:pBdr>
        <w:spacing w:line="240" w:lineRule="auto"/>
        <w:ind w:left="720" w:hanging="720"/>
      </w:pPr>
      <w:hyperlink r:id="rId87">
        <w:r w:rsidR="00294FD2">
          <w:t>Carretta, J.V., Enriquez, L., 2012a. Marine mammal and seabird bycatch in California gillnet fisheries in 2010 (Administrative Report No. LJ-12-01). NOAA Southwest Fisheries Science Center, La Jolla, CA.</w:t>
        </w:r>
      </w:hyperlink>
    </w:p>
    <w:p w14:paraId="6EE6CA0D" w14:textId="77777777" w:rsidR="000B1011" w:rsidRDefault="005166B3">
      <w:pPr>
        <w:widowControl w:val="0"/>
        <w:pBdr>
          <w:top w:val="nil"/>
          <w:left w:val="nil"/>
          <w:bottom w:val="nil"/>
          <w:right w:val="nil"/>
          <w:between w:val="nil"/>
        </w:pBdr>
        <w:spacing w:line="240" w:lineRule="auto"/>
        <w:ind w:left="720" w:hanging="720"/>
      </w:pPr>
      <w:hyperlink r:id="rId88">
        <w:r w:rsidR="00294FD2">
          <w:t>Carretta, J.V., Enriquez, L., 2012b. Marine mammal and seabird bycatch in California gillnet fisheries in 2011 (NOAA Technical Memorandum NMFS No. NOAA-TM-NMFS-SWFSC-500). NOAA Southwest Fisheries Science Center, La Jolla, CA.</w:t>
        </w:r>
      </w:hyperlink>
    </w:p>
    <w:p w14:paraId="26E255AD" w14:textId="77777777" w:rsidR="000B1011" w:rsidRDefault="005166B3">
      <w:pPr>
        <w:widowControl w:val="0"/>
        <w:pBdr>
          <w:top w:val="nil"/>
          <w:left w:val="nil"/>
          <w:bottom w:val="nil"/>
          <w:right w:val="nil"/>
          <w:between w:val="nil"/>
        </w:pBdr>
        <w:spacing w:line="240" w:lineRule="auto"/>
        <w:ind w:left="720" w:hanging="720"/>
      </w:pPr>
      <w:hyperlink r:id="rId89">
        <w:r w:rsidR="00294FD2">
          <w:t>Carretta, J.V., Enriquez, L., 2009. Marine mammal and seabird bycatch in observed California commercial fisheries in 2007 (Administrative Report No. LJ-09-01). NOAA Southwest Fisheries Science Center, La Jolla, CA.</w:t>
        </w:r>
      </w:hyperlink>
    </w:p>
    <w:p w14:paraId="53FD988D" w14:textId="77777777" w:rsidR="000B1011" w:rsidRDefault="005166B3">
      <w:pPr>
        <w:widowControl w:val="0"/>
        <w:pBdr>
          <w:top w:val="nil"/>
          <w:left w:val="nil"/>
          <w:bottom w:val="nil"/>
          <w:right w:val="nil"/>
          <w:between w:val="nil"/>
        </w:pBdr>
        <w:spacing w:line="240" w:lineRule="auto"/>
        <w:ind w:left="720" w:hanging="720"/>
      </w:pPr>
      <w:hyperlink r:id="rId90">
        <w:r w:rsidR="00294FD2">
          <w:t xml:space="preserve">Carretta, J.V., Enriquez, L., Villafana, C., 2014. Marine mammal, sea turtle, and seabird bycatch </w:t>
        </w:r>
        <w:r w:rsidR="00294FD2">
          <w:lastRenderedPageBreak/>
          <w:t>in California gillnet fisheries in 2012 (NOAA Technical Memorandum NMFS No. NOAA-TM-NMFS-SWFSC-526). NOAA Southwest Fisheries Science Center, La Jolla, CA.</w:t>
        </w:r>
      </w:hyperlink>
    </w:p>
    <w:p w14:paraId="42D236BC" w14:textId="77777777" w:rsidR="000B1011" w:rsidRDefault="005166B3">
      <w:pPr>
        <w:widowControl w:val="0"/>
        <w:pBdr>
          <w:top w:val="nil"/>
          <w:left w:val="nil"/>
          <w:bottom w:val="nil"/>
          <w:right w:val="nil"/>
          <w:between w:val="nil"/>
        </w:pBdr>
        <w:spacing w:line="240" w:lineRule="auto"/>
        <w:ind w:left="720" w:hanging="720"/>
      </w:pPr>
      <w:hyperlink r:id="rId91">
        <w:r w:rsidR="00294FD2">
          <w:t>Carretta, J.V., Oleson, E.M., Forney, K.A., Muto, M.M., Weller, D.W., Lang, A.R., Baker, J., Hanson, B., Orr, A.J., Barlow, J., Moore, J.E., Brownell Jr, R.L., 2022. U.S. Pacific marine mammal stock assessments: 2021 (NOAA Technical Memorandum No. NOAA-TM-NMFS-SWFSC-663). NOAA Southwest Fisheries Science Center, La Jolla, CA.</w:t>
        </w:r>
      </w:hyperlink>
    </w:p>
    <w:p w14:paraId="158A9826" w14:textId="77777777" w:rsidR="000B1011" w:rsidRDefault="005166B3">
      <w:pPr>
        <w:widowControl w:val="0"/>
        <w:pBdr>
          <w:top w:val="nil"/>
          <w:left w:val="nil"/>
          <w:bottom w:val="nil"/>
          <w:right w:val="nil"/>
          <w:between w:val="nil"/>
        </w:pBdr>
        <w:spacing w:line="240" w:lineRule="auto"/>
        <w:ind w:left="720" w:hanging="720"/>
      </w:pPr>
      <w:hyperlink r:id="rId92">
        <w:r w:rsidR="00294FD2">
          <w:t xml:space="preserve">Carter, H.R., 2001. Population Trends of the Common Murre (Uria </w:t>
        </w:r>
        <w:proofErr w:type="spellStart"/>
        <w:r w:rsidR="00294FD2">
          <w:t>aalge</w:t>
        </w:r>
        <w:proofErr w:type="spellEnd"/>
        <w:r w:rsidR="00294FD2">
          <w:t xml:space="preserve"> californica), in: Biology and Conservation of the Common Murre in California, Oregon, Washington, and British Columbia Volume 1: Natural History and Population Trends.</w:t>
        </w:r>
      </w:hyperlink>
    </w:p>
    <w:p w14:paraId="00FBB915" w14:textId="77777777" w:rsidR="000B1011" w:rsidRDefault="005166B3">
      <w:pPr>
        <w:widowControl w:val="0"/>
        <w:pBdr>
          <w:top w:val="nil"/>
          <w:left w:val="nil"/>
          <w:bottom w:val="nil"/>
          <w:right w:val="nil"/>
          <w:between w:val="nil"/>
        </w:pBdr>
        <w:spacing w:line="240" w:lineRule="auto"/>
        <w:ind w:left="720" w:hanging="720"/>
      </w:pPr>
      <w:hyperlink r:id="rId93">
        <w:r w:rsidR="00294FD2">
          <w:t>CDFW, 2021. California Wildlife Habitat Relationship System.</w:t>
        </w:r>
      </w:hyperlink>
    </w:p>
    <w:p w14:paraId="53F814D9" w14:textId="77777777" w:rsidR="000B1011" w:rsidRDefault="005166B3">
      <w:pPr>
        <w:widowControl w:val="0"/>
        <w:pBdr>
          <w:top w:val="nil"/>
          <w:left w:val="nil"/>
          <w:bottom w:val="nil"/>
          <w:right w:val="nil"/>
          <w:between w:val="nil"/>
        </w:pBdr>
        <w:spacing w:line="240" w:lineRule="auto"/>
        <w:ind w:left="720" w:hanging="720"/>
      </w:pPr>
      <w:hyperlink r:id="rId94">
        <w:r w:rsidR="00294FD2">
          <w:t>CDFW, 2019. California Pacific Herring Fishery Management Plan.</w:t>
        </w:r>
      </w:hyperlink>
    </w:p>
    <w:p w14:paraId="6F44A7D7" w14:textId="77777777" w:rsidR="000B1011" w:rsidRDefault="005166B3">
      <w:pPr>
        <w:widowControl w:val="0"/>
        <w:pBdr>
          <w:top w:val="nil"/>
          <w:left w:val="nil"/>
          <w:bottom w:val="nil"/>
          <w:right w:val="nil"/>
          <w:between w:val="nil"/>
        </w:pBdr>
        <w:spacing w:line="240" w:lineRule="auto"/>
        <w:ind w:left="720" w:hanging="720"/>
      </w:pPr>
      <w:hyperlink r:id="rId95">
        <w:r w:rsidR="00294FD2">
          <w:t>CDFW, 2014. Harbor Seals [ds106] GIS Dataset.</w:t>
        </w:r>
      </w:hyperlink>
    </w:p>
    <w:p w14:paraId="37E7D4B3" w14:textId="77777777" w:rsidR="000B1011" w:rsidRDefault="005166B3">
      <w:pPr>
        <w:widowControl w:val="0"/>
        <w:pBdr>
          <w:top w:val="nil"/>
          <w:left w:val="nil"/>
          <w:bottom w:val="nil"/>
          <w:right w:val="nil"/>
          <w:between w:val="nil"/>
        </w:pBdr>
        <w:spacing w:line="240" w:lineRule="auto"/>
        <w:ind w:left="720" w:hanging="720"/>
      </w:pPr>
      <w:hyperlink r:id="rId96">
        <w:r w:rsidR="00294FD2">
          <w:t>CDFW, 2010. Seabird Colonies: California, 2010.</w:t>
        </w:r>
      </w:hyperlink>
    </w:p>
    <w:p w14:paraId="53D79897" w14:textId="77777777" w:rsidR="000B1011" w:rsidRDefault="005166B3">
      <w:pPr>
        <w:widowControl w:val="0"/>
        <w:pBdr>
          <w:top w:val="nil"/>
          <w:left w:val="nil"/>
          <w:bottom w:val="nil"/>
          <w:right w:val="nil"/>
          <w:between w:val="nil"/>
        </w:pBdr>
        <w:spacing w:line="240" w:lineRule="auto"/>
        <w:ind w:left="720" w:hanging="720"/>
      </w:pPr>
      <w:hyperlink r:id="rId97">
        <w:r w:rsidR="00294FD2">
          <w:t>CDFW, 2002. Bathymetry Project: 25m bathymetry dataset.</w:t>
        </w:r>
      </w:hyperlink>
    </w:p>
    <w:p w14:paraId="1105B03A" w14:textId="77777777" w:rsidR="000B1011" w:rsidRDefault="005166B3">
      <w:pPr>
        <w:widowControl w:val="0"/>
        <w:pBdr>
          <w:top w:val="nil"/>
          <w:left w:val="nil"/>
          <w:bottom w:val="nil"/>
          <w:right w:val="nil"/>
          <w:between w:val="nil"/>
        </w:pBdr>
        <w:spacing w:line="240" w:lineRule="auto"/>
        <w:ind w:left="720" w:hanging="720"/>
      </w:pPr>
      <w:hyperlink r:id="rId98">
        <w:r w:rsidR="00294FD2">
          <w:t>Cochran, W.G., 1977. Sampling Techniques. John Wiley and Sons.</w:t>
        </w:r>
      </w:hyperlink>
    </w:p>
    <w:p w14:paraId="22464C9B" w14:textId="77777777" w:rsidR="000B1011" w:rsidRDefault="005166B3">
      <w:pPr>
        <w:widowControl w:val="0"/>
        <w:pBdr>
          <w:top w:val="nil"/>
          <w:left w:val="nil"/>
          <w:bottom w:val="nil"/>
          <w:right w:val="nil"/>
          <w:between w:val="nil"/>
        </w:pBdr>
        <w:spacing w:line="240" w:lineRule="auto"/>
        <w:ind w:left="720" w:hanging="720"/>
      </w:pPr>
      <w:hyperlink r:id="rId99">
        <w:r w:rsidR="00294FD2">
          <w:t>Cohen, J., 1968. Weighted kappa: Nominal scale agreement provision for scaled disagreement or partial credit. Psychol. Bull. 70, 213–220. https://doi.org/10.1037/h0026256</w:t>
        </w:r>
      </w:hyperlink>
    </w:p>
    <w:p w14:paraId="7DF59E3C" w14:textId="77777777" w:rsidR="000B1011" w:rsidRDefault="005166B3">
      <w:pPr>
        <w:widowControl w:val="0"/>
        <w:pBdr>
          <w:top w:val="nil"/>
          <w:left w:val="nil"/>
          <w:bottom w:val="nil"/>
          <w:right w:val="nil"/>
          <w:between w:val="nil"/>
        </w:pBdr>
        <w:spacing w:line="240" w:lineRule="auto"/>
        <w:ind w:left="720" w:hanging="720"/>
      </w:pPr>
      <w:hyperlink r:id="rId100">
        <w:proofErr w:type="spellStart"/>
        <w:r w:rsidR="00294FD2">
          <w:t>Condylios</w:t>
        </w:r>
        <w:proofErr w:type="spellEnd"/>
        <w:r w:rsidR="00294FD2">
          <w:t xml:space="preserve">, S., 2023. </w:t>
        </w:r>
        <w:proofErr w:type="spellStart"/>
        <w:r w:rsidR="00294FD2">
          <w:t>priceR</w:t>
        </w:r>
        <w:proofErr w:type="spellEnd"/>
        <w:r w:rsidR="00294FD2">
          <w:t>: Economics and Pricing Tools.</w:t>
        </w:r>
      </w:hyperlink>
    </w:p>
    <w:p w14:paraId="52C47262" w14:textId="77777777" w:rsidR="000B1011" w:rsidRDefault="005166B3">
      <w:pPr>
        <w:widowControl w:val="0"/>
        <w:pBdr>
          <w:top w:val="nil"/>
          <w:left w:val="nil"/>
          <w:bottom w:val="nil"/>
          <w:right w:val="nil"/>
          <w:between w:val="nil"/>
        </w:pBdr>
        <w:spacing w:line="240" w:lineRule="auto"/>
        <w:ind w:left="720" w:hanging="720"/>
      </w:pPr>
      <w:hyperlink r:id="rId101">
        <w:r w:rsidR="00294FD2">
          <w:t>Crowder, L.B., Murawski, S.A., 1998. Fisheries Bycatch: Implications for Management. Fisheries 23, 8–17. https://doi.org/10.1577/1548-8446(1998)023&lt;0008:FBIFM&gt;2.0.CO;2</w:t>
        </w:r>
      </w:hyperlink>
    </w:p>
    <w:p w14:paraId="55650CEA" w14:textId="77777777" w:rsidR="000B1011" w:rsidRDefault="005166B3">
      <w:pPr>
        <w:widowControl w:val="0"/>
        <w:pBdr>
          <w:top w:val="nil"/>
          <w:left w:val="nil"/>
          <w:bottom w:val="nil"/>
          <w:right w:val="nil"/>
          <w:between w:val="nil"/>
        </w:pBdr>
        <w:spacing w:line="240" w:lineRule="auto"/>
        <w:ind w:left="720" w:hanging="720"/>
      </w:pPr>
      <w:hyperlink r:id="rId102">
        <w:r w:rsidR="00294FD2">
          <w:t xml:space="preserve">Diamond, S.L., Hanan, D.A., 1986. An Estimate of Harbor Porpoise Mortality in California Set Net Fisheries, April 1, </w:t>
        </w:r>
        <w:proofErr w:type="gramStart"/>
        <w:r w:rsidR="00294FD2">
          <w:t>1983</w:t>
        </w:r>
        <w:proofErr w:type="gramEnd"/>
        <w:r w:rsidR="00294FD2">
          <w:t xml:space="preserve"> through March 31, 1984 (Administrative Report No. SWR-86-16). NOAA Southwest Fisheries Science Center, La Jolla, CA.</w:t>
        </w:r>
      </w:hyperlink>
    </w:p>
    <w:p w14:paraId="20AD5BC1" w14:textId="77777777" w:rsidR="000B1011" w:rsidRDefault="005166B3">
      <w:pPr>
        <w:widowControl w:val="0"/>
        <w:pBdr>
          <w:top w:val="nil"/>
          <w:left w:val="nil"/>
          <w:bottom w:val="nil"/>
          <w:right w:val="nil"/>
          <w:between w:val="nil"/>
        </w:pBdr>
        <w:spacing w:line="240" w:lineRule="auto"/>
        <w:ind w:left="720" w:hanging="720"/>
      </w:pPr>
      <w:hyperlink r:id="rId103">
        <w:r w:rsidR="00294FD2">
          <w:t>Fleiss, J.L., Levin, B., Paik, M.C., 2013. Statistical Methods for Rates and Proportions. John Wiley &amp; Sons.</w:t>
        </w:r>
      </w:hyperlink>
    </w:p>
    <w:p w14:paraId="35A5C06C" w14:textId="77777777" w:rsidR="000B1011" w:rsidRDefault="005166B3">
      <w:pPr>
        <w:widowControl w:val="0"/>
        <w:pBdr>
          <w:top w:val="nil"/>
          <w:left w:val="nil"/>
          <w:bottom w:val="nil"/>
          <w:right w:val="nil"/>
          <w:between w:val="nil"/>
        </w:pBdr>
        <w:spacing w:line="240" w:lineRule="auto"/>
        <w:ind w:left="720" w:hanging="720"/>
      </w:pPr>
      <w:hyperlink r:id="rId104">
        <w:r w:rsidR="00294FD2">
          <w:t>Forney, K.A., Benson, S.R., Cameron, G.A., 2001. Central California gillnet effort and bycatch of sensitive species, 1990-1998, in: Melvin, E., Parrish, J.K. (Eds.), Seabird Bycatch: Trends, Roadblocks, and Solutions. Alaska Sea Grant, University of Alaska Fairbanks, pp. 141–160. https://doi.org/10.4027/sbtrs.2001.08</w:t>
        </w:r>
      </w:hyperlink>
    </w:p>
    <w:p w14:paraId="32D3C9C0" w14:textId="77777777" w:rsidR="000B1011" w:rsidRDefault="005166B3">
      <w:pPr>
        <w:widowControl w:val="0"/>
        <w:pBdr>
          <w:top w:val="nil"/>
          <w:left w:val="nil"/>
          <w:bottom w:val="nil"/>
          <w:right w:val="nil"/>
          <w:between w:val="nil"/>
        </w:pBdr>
        <w:spacing w:line="240" w:lineRule="auto"/>
        <w:ind w:left="720" w:hanging="720"/>
      </w:pPr>
      <w:hyperlink r:id="rId105">
        <w:r w:rsidR="00294FD2">
          <w:t>Forney, K.A., Carretta, J.V., Benson, S.R., 2014. Preliminary estimates of harbor porpoise abundance in Pacific Coast waters of California, Oregon and Washington, 2007-2012.</w:t>
        </w:r>
      </w:hyperlink>
    </w:p>
    <w:p w14:paraId="01EF8E6A" w14:textId="77777777" w:rsidR="000B1011" w:rsidRDefault="005166B3">
      <w:pPr>
        <w:widowControl w:val="0"/>
        <w:pBdr>
          <w:top w:val="nil"/>
          <w:left w:val="nil"/>
          <w:bottom w:val="nil"/>
          <w:right w:val="nil"/>
          <w:between w:val="nil"/>
        </w:pBdr>
        <w:spacing w:line="240" w:lineRule="auto"/>
        <w:ind w:left="720" w:hanging="720"/>
      </w:pPr>
      <w:hyperlink r:id="rId106">
        <w:r w:rsidR="00294FD2">
          <w:t>Forney, K.A., Moore, J.E., Barlow, J., Carretta, J.V., Benson, S.R., 2021. A multidecadal Bayesian trend analysis of harbor porpoise (Phocoena phocoena) populations off California relative to past fishery bycatch. Mar. Mammal Sci. 37, 546–560. https://doi.org/10.1111/mms.12764</w:t>
        </w:r>
      </w:hyperlink>
    </w:p>
    <w:p w14:paraId="5E372CCE" w14:textId="77777777" w:rsidR="000B1011" w:rsidRDefault="005166B3">
      <w:pPr>
        <w:widowControl w:val="0"/>
        <w:pBdr>
          <w:top w:val="nil"/>
          <w:left w:val="nil"/>
          <w:bottom w:val="nil"/>
          <w:right w:val="nil"/>
          <w:between w:val="nil"/>
        </w:pBdr>
        <w:spacing w:line="240" w:lineRule="auto"/>
        <w:ind w:left="720" w:hanging="720"/>
      </w:pPr>
      <w:hyperlink r:id="rId107">
        <w:r w:rsidR="00294FD2">
          <w:t>Free, C.M., Bellquist, L.F., Forney, K.A., Humberstone, J., Kauer, K., Lee, Q., Liu, O.R., Samhouri, J.F., Wilson, J.R., Bradley, D., 2023. Static management presents a simple solution to a dynamic fishery and conservation challenge. Biol. Conserv. 285, 110249. https://doi.org/10.1016/j.biocon.2023.110249</w:t>
        </w:r>
      </w:hyperlink>
    </w:p>
    <w:p w14:paraId="05BED2CD" w14:textId="77777777" w:rsidR="000B1011" w:rsidRDefault="005166B3">
      <w:pPr>
        <w:widowControl w:val="0"/>
        <w:pBdr>
          <w:top w:val="nil"/>
          <w:left w:val="nil"/>
          <w:bottom w:val="nil"/>
          <w:right w:val="nil"/>
          <w:between w:val="nil"/>
        </w:pBdr>
        <w:spacing w:line="240" w:lineRule="auto"/>
        <w:ind w:left="720" w:hanging="720"/>
      </w:pPr>
      <w:hyperlink r:id="rId108">
        <w:r w:rsidR="00294FD2">
          <w:t>Freeman, E.A., Moisen, G.G., 2008. A comparison of the performance of threshold criteria for binary classification in terms of predicted prevalence and kappa. Ecol. Model. 217, 48–58. https://doi.org/10.1016/j.ecolmodel.2008.05.015</w:t>
        </w:r>
      </w:hyperlink>
    </w:p>
    <w:p w14:paraId="04A9C58A" w14:textId="77777777" w:rsidR="000B1011" w:rsidRDefault="005166B3">
      <w:pPr>
        <w:widowControl w:val="0"/>
        <w:pBdr>
          <w:top w:val="nil"/>
          <w:left w:val="nil"/>
          <w:bottom w:val="nil"/>
          <w:right w:val="nil"/>
          <w:between w:val="nil"/>
        </w:pBdr>
        <w:spacing w:line="240" w:lineRule="auto"/>
        <w:ind w:left="720" w:hanging="720"/>
      </w:pPr>
      <w:hyperlink r:id="rId109">
        <w:r w:rsidR="00294FD2">
          <w:t>Geijer, C.K.A., Read, A.J., 2013. Mitigation of marine mammal bycatch in U.S. fisheries since 1994. Biol. Conserv. 159, 54–60. https://doi.org/10.1016/j.biocon.2012.11.009</w:t>
        </w:r>
      </w:hyperlink>
    </w:p>
    <w:p w14:paraId="000BE20E" w14:textId="77777777" w:rsidR="000B1011" w:rsidRDefault="005166B3">
      <w:pPr>
        <w:widowControl w:val="0"/>
        <w:pBdr>
          <w:top w:val="nil"/>
          <w:left w:val="nil"/>
          <w:bottom w:val="nil"/>
          <w:right w:val="nil"/>
          <w:between w:val="nil"/>
        </w:pBdr>
        <w:spacing w:line="240" w:lineRule="auto"/>
        <w:ind w:left="720" w:hanging="720"/>
      </w:pPr>
      <w:hyperlink r:id="rId110">
        <w:r w:rsidR="00294FD2">
          <w:t>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w:t>
        </w:r>
      </w:hyperlink>
    </w:p>
    <w:p w14:paraId="62EBD8EC" w14:textId="77777777" w:rsidR="000B1011" w:rsidRDefault="005166B3">
      <w:pPr>
        <w:widowControl w:val="0"/>
        <w:pBdr>
          <w:top w:val="nil"/>
          <w:left w:val="nil"/>
          <w:bottom w:val="nil"/>
          <w:right w:val="nil"/>
          <w:between w:val="nil"/>
        </w:pBdr>
        <w:spacing w:line="240" w:lineRule="auto"/>
        <w:ind w:left="720" w:hanging="720"/>
      </w:pPr>
      <w:hyperlink r:id="rId111">
        <w:r w:rsidR="00294FD2">
          <w:t xml:space="preserve">Hanan, D.A., Diamond, S.L., 1989. Estimates of Sea Lion, Harbor Seal, and Harbor Porpoise </w:t>
        </w:r>
        <w:r w:rsidR="00294FD2">
          <w:lastRenderedPageBreak/>
          <w:t>Mortalities in California Set Net Fisheries for the 1986-87 Fishing Year.</w:t>
        </w:r>
      </w:hyperlink>
    </w:p>
    <w:p w14:paraId="0CEDCB87" w14:textId="77777777" w:rsidR="000B1011" w:rsidRDefault="005166B3">
      <w:pPr>
        <w:widowControl w:val="0"/>
        <w:pBdr>
          <w:top w:val="nil"/>
          <w:left w:val="nil"/>
          <w:bottom w:val="nil"/>
          <w:right w:val="nil"/>
          <w:between w:val="nil"/>
        </w:pBdr>
        <w:spacing w:line="240" w:lineRule="auto"/>
        <w:ind w:left="720" w:hanging="720"/>
      </w:pPr>
      <w:hyperlink r:id="rId112">
        <w:r w:rsidR="00294FD2">
          <w:t>Hanan, D.A., Diamond, S.L., Scholl, J.P., 1988. Estimates of Sea Lion and Harbor Seal Mortalities in California Set Net Fisheries for 1983, 1984, and 1985.</w:t>
        </w:r>
      </w:hyperlink>
    </w:p>
    <w:p w14:paraId="19A5A97A" w14:textId="77777777" w:rsidR="000B1011" w:rsidRDefault="005166B3">
      <w:pPr>
        <w:widowControl w:val="0"/>
        <w:pBdr>
          <w:top w:val="nil"/>
          <w:left w:val="nil"/>
          <w:bottom w:val="nil"/>
          <w:right w:val="nil"/>
          <w:between w:val="nil"/>
        </w:pBdr>
        <w:spacing w:line="240" w:lineRule="auto"/>
        <w:ind w:left="720" w:hanging="720"/>
      </w:pPr>
      <w:hyperlink r:id="rId113">
        <w:r w:rsidR="00294FD2">
          <w:t xml:space="preserve">Hanan, D.A., Diamond, S.L., Scholl, J.P., 1987. An Estimate of Harbor Porpoise Mortalities in California Set Net Fisheries, April 1, </w:t>
        </w:r>
        <w:proofErr w:type="gramStart"/>
        <w:r w:rsidR="00294FD2">
          <w:t>1985</w:t>
        </w:r>
        <w:proofErr w:type="gramEnd"/>
        <w:r w:rsidR="00294FD2">
          <w:t xml:space="preserve"> through March 31, 1986 (Administrative Report No. SWR 87-5). NOAA Southwest Fisheries Science Center, La Jolla, CA.</w:t>
        </w:r>
      </w:hyperlink>
    </w:p>
    <w:p w14:paraId="03635FFA" w14:textId="77777777" w:rsidR="000B1011" w:rsidRDefault="005166B3">
      <w:pPr>
        <w:widowControl w:val="0"/>
        <w:pBdr>
          <w:top w:val="nil"/>
          <w:left w:val="nil"/>
          <w:bottom w:val="nil"/>
          <w:right w:val="nil"/>
          <w:between w:val="nil"/>
        </w:pBdr>
        <w:spacing w:line="240" w:lineRule="auto"/>
        <w:ind w:left="720" w:hanging="720"/>
      </w:pPr>
      <w:hyperlink r:id="rId114">
        <w:r w:rsidR="00294FD2">
          <w:t xml:space="preserve">Hanan, D.A., Diamond, S.L., Scholl, J.P., 1986. An Estimate of Harbor Porpoise Mortality in California Set Net Fisheries April 1, </w:t>
        </w:r>
        <w:proofErr w:type="gramStart"/>
        <w:r w:rsidR="00294FD2">
          <w:t>1984</w:t>
        </w:r>
        <w:proofErr w:type="gramEnd"/>
        <w:r w:rsidR="00294FD2">
          <w:t xml:space="preserve"> through March 31, 1985 (Administrative Report No. SWR 86-16). NOAA Southwest Fisheries Science Center, La Jolla, CA.</w:t>
        </w:r>
      </w:hyperlink>
    </w:p>
    <w:p w14:paraId="1665A535" w14:textId="77777777" w:rsidR="000B1011" w:rsidRDefault="005166B3">
      <w:pPr>
        <w:widowControl w:val="0"/>
        <w:pBdr>
          <w:top w:val="nil"/>
          <w:left w:val="nil"/>
          <w:bottom w:val="nil"/>
          <w:right w:val="nil"/>
          <w:between w:val="nil"/>
        </w:pBdr>
        <w:spacing w:line="240" w:lineRule="auto"/>
        <w:ind w:left="720" w:hanging="720"/>
      </w:pPr>
      <w:hyperlink r:id="rId115">
        <w:r w:rsidR="00294FD2">
          <w:t>Hazen, E.L., Scales, K.L., Maxwell, S.M., Briscoe, D.K., Welch, H., Bograd, S.J., Bailey, H., Benson, S.R., Eguchi, T., Dewar, H., Kohin, S., Costa, D.P., Crowder, L.B., Lewison, R.L., 2018. A dynamic ocean management tool to reduce bycatch and support sustainable fisheries. Sci. Adv. 4, eaar3001. https://doi.org/10.1126/sciadv.aar3001</w:t>
        </w:r>
      </w:hyperlink>
    </w:p>
    <w:p w14:paraId="547F9C3F" w14:textId="77777777" w:rsidR="000B1011" w:rsidRDefault="005166B3">
      <w:pPr>
        <w:widowControl w:val="0"/>
        <w:pBdr>
          <w:top w:val="nil"/>
          <w:left w:val="nil"/>
          <w:bottom w:val="nil"/>
          <w:right w:val="nil"/>
          <w:between w:val="nil"/>
        </w:pBdr>
        <w:spacing w:line="240" w:lineRule="auto"/>
        <w:ind w:left="720" w:hanging="720"/>
      </w:pPr>
      <w:hyperlink r:id="rId116">
        <w:r w:rsidR="00294FD2">
          <w:t>Huang, B., Liu, C., Banzon, V., Freeman, E., Graham, G., Hankins, B., Smith, T., Zhang, H.-M., 2021. Improvements of the Daily Optimum Interpolation Sea Surface Temperature (DOISST) Version 2.1. J. Clim. 34, 2923–2939. https://doi.org/10.1175/JCLI-D-20-0166.1</w:t>
        </w:r>
      </w:hyperlink>
    </w:p>
    <w:p w14:paraId="3E9A0D5B" w14:textId="77777777" w:rsidR="000B1011" w:rsidRDefault="005166B3">
      <w:pPr>
        <w:widowControl w:val="0"/>
        <w:pBdr>
          <w:top w:val="nil"/>
          <w:left w:val="nil"/>
          <w:bottom w:val="nil"/>
          <w:right w:val="nil"/>
          <w:between w:val="nil"/>
        </w:pBdr>
        <w:spacing w:line="240" w:lineRule="auto"/>
        <w:ind w:left="720" w:hanging="720"/>
      </w:pPr>
      <w:hyperlink r:id="rId117">
        <w:proofErr w:type="spellStart"/>
        <w:r w:rsidR="00294FD2">
          <w:t>Hvitfeldt</w:t>
        </w:r>
        <w:proofErr w:type="spellEnd"/>
        <w:r w:rsidR="00294FD2">
          <w:t xml:space="preserve">, E., 2023. </w:t>
        </w:r>
        <w:proofErr w:type="spellStart"/>
        <w:r w:rsidR="00294FD2">
          <w:t>themis</w:t>
        </w:r>
        <w:proofErr w:type="spellEnd"/>
        <w:r w:rsidR="00294FD2">
          <w:t>: Extra Recipes Steps for Dealing with Unbalanced Data. R package.</w:t>
        </w:r>
      </w:hyperlink>
    </w:p>
    <w:p w14:paraId="36FF2830" w14:textId="77777777" w:rsidR="000B1011" w:rsidRDefault="005166B3">
      <w:pPr>
        <w:widowControl w:val="0"/>
        <w:pBdr>
          <w:top w:val="nil"/>
          <w:left w:val="nil"/>
          <w:bottom w:val="nil"/>
          <w:right w:val="nil"/>
          <w:between w:val="nil"/>
        </w:pBdr>
        <w:spacing w:line="240" w:lineRule="auto"/>
        <w:ind w:left="720" w:hanging="720"/>
      </w:pPr>
      <w:hyperlink r:id="rId118">
        <w:r w:rsidR="00294FD2">
          <w:t>ICES, 2007. Report of the Workshop on Discard Raising Procedures (ICES CM No. 2007ACFM:06). ICES, San Sebastian, Spain.</w:t>
        </w:r>
      </w:hyperlink>
    </w:p>
    <w:p w14:paraId="75B581E4" w14:textId="77777777" w:rsidR="000B1011" w:rsidRDefault="005166B3">
      <w:pPr>
        <w:widowControl w:val="0"/>
        <w:pBdr>
          <w:top w:val="nil"/>
          <w:left w:val="nil"/>
          <w:bottom w:val="nil"/>
          <w:right w:val="nil"/>
          <w:between w:val="nil"/>
        </w:pBdr>
        <w:spacing w:line="240" w:lineRule="auto"/>
        <w:ind w:left="720" w:hanging="720"/>
      </w:pPr>
      <w:hyperlink r:id="rId119">
        <w:r w:rsidR="00294FD2">
          <w:t>Julian, F., 1994. Pinniped and cetacean mortality in California gillnet fisheries: preliminary estimates for 1993 (International Whaling Commission No. SC/46/0). NOAA Southwest Fisheries Science Center, La Jolla, CA.</w:t>
        </w:r>
      </w:hyperlink>
    </w:p>
    <w:p w14:paraId="4F44FA78" w14:textId="77777777" w:rsidR="000B1011" w:rsidRDefault="005166B3">
      <w:pPr>
        <w:widowControl w:val="0"/>
        <w:pBdr>
          <w:top w:val="nil"/>
          <w:left w:val="nil"/>
          <w:bottom w:val="nil"/>
          <w:right w:val="nil"/>
          <w:between w:val="nil"/>
        </w:pBdr>
        <w:spacing w:line="240" w:lineRule="auto"/>
        <w:ind w:left="720" w:hanging="720"/>
      </w:pPr>
      <w:hyperlink r:id="rId120">
        <w:r w:rsidR="00294FD2">
          <w:t xml:space="preserve">Julian, F., 1993. Pinniped and Cetacean Mortality in California Gillnet Fisheries: Preliminary Estimates for April 1 </w:t>
        </w:r>
        <w:proofErr w:type="gramStart"/>
        <w:r w:rsidR="00294FD2">
          <w:t>To</w:t>
        </w:r>
        <w:proofErr w:type="gramEnd"/>
        <w:r w:rsidR="00294FD2">
          <w:t xml:space="preserve"> June 30,1992 (Administrative Report No. LJ-93-19). NOAA Southwest Fisheries Science Center, La Jolla, CA.</w:t>
        </w:r>
      </w:hyperlink>
    </w:p>
    <w:p w14:paraId="2449A3FD" w14:textId="77777777" w:rsidR="000B1011" w:rsidRDefault="005166B3">
      <w:pPr>
        <w:widowControl w:val="0"/>
        <w:pBdr>
          <w:top w:val="nil"/>
          <w:left w:val="nil"/>
          <w:bottom w:val="nil"/>
          <w:right w:val="nil"/>
          <w:between w:val="nil"/>
        </w:pBdr>
        <w:spacing w:line="240" w:lineRule="auto"/>
        <w:ind w:left="720" w:hanging="720"/>
      </w:pPr>
      <w:hyperlink r:id="rId121">
        <w:r w:rsidR="00294FD2">
          <w:t>Julian, F., Beeson, M., 1998. Estimates of marine mammal, turtle, and seabird mortality for two California gillnet fisheries: 1990-1995. Fish. Bull. 96, 271–284.</w:t>
        </w:r>
      </w:hyperlink>
    </w:p>
    <w:p w14:paraId="3824E4F2" w14:textId="77777777" w:rsidR="000B1011" w:rsidRDefault="005166B3">
      <w:pPr>
        <w:widowControl w:val="0"/>
        <w:pBdr>
          <w:top w:val="nil"/>
          <w:left w:val="nil"/>
          <w:bottom w:val="nil"/>
          <w:right w:val="nil"/>
          <w:between w:val="nil"/>
        </w:pBdr>
        <w:spacing w:line="240" w:lineRule="auto"/>
        <w:ind w:left="720" w:hanging="720"/>
      </w:pPr>
      <w:hyperlink r:id="rId122">
        <w:r w:rsidR="00294FD2">
          <w:t>Kirby, D.S., Ward, P., 2014. Standards for the effective management of fisheries bycatch. Mar. Policy 44, 419–426. https://doi.org/10.1016/j.marpol.2013.10.008</w:t>
        </w:r>
      </w:hyperlink>
    </w:p>
    <w:p w14:paraId="7A6FEF0D" w14:textId="77777777" w:rsidR="000B1011" w:rsidRDefault="005166B3">
      <w:pPr>
        <w:widowControl w:val="0"/>
        <w:pBdr>
          <w:top w:val="nil"/>
          <w:left w:val="nil"/>
          <w:bottom w:val="nil"/>
          <w:right w:val="nil"/>
          <w:between w:val="nil"/>
        </w:pBdr>
        <w:spacing w:line="240" w:lineRule="auto"/>
        <w:ind w:left="720" w:hanging="720"/>
      </w:pPr>
      <w:hyperlink r:id="rId123">
        <w:r w:rsidR="00294FD2">
          <w:t>Konno, E.S., 1990. Effort Estimates of Gill Net Fisheries in California that Incidentally Catch Marine Mammals, for the 1987-88 Fishing Year. NOAA Southwest Fisheries Science Center, Terminal Island, CA.</w:t>
        </w:r>
      </w:hyperlink>
    </w:p>
    <w:p w14:paraId="3332CF71" w14:textId="77777777" w:rsidR="000B1011" w:rsidRDefault="005166B3">
      <w:pPr>
        <w:widowControl w:val="0"/>
        <w:pBdr>
          <w:top w:val="nil"/>
          <w:left w:val="nil"/>
          <w:bottom w:val="nil"/>
          <w:right w:val="nil"/>
          <w:between w:val="nil"/>
        </w:pBdr>
        <w:spacing w:line="240" w:lineRule="auto"/>
        <w:ind w:left="720" w:hanging="720"/>
      </w:pPr>
      <w:hyperlink r:id="rId124">
        <w:r w:rsidR="00294FD2">
          <w:t>Laake, J.L., Lowry, M.S., DeLong, R.L., Melin, S.R., Carretta, J.V., 2018. Population growth and status of california sea lions. J. Wildl. Manag. 82, 583–595. https://doi.org/10.1002/jwmg.21405</w:t>
        </w:r>
      </w:hyperlink>
    </w:p>
    <w:p w14:paraId="3F4CF658" w14:textId="77777777" w:rsidR="000B1011" w:rsidRDefault="005166B3">
      <w:pPr>
        <w:widowControl w:val="0"/>
        <w:pBdr>
          <w:top w:val="nil"/>
          <w:left w:val="nil"/>
          <w:bottom w:val="nil"/>
          <w:right w:val="nil"/>
          <w:between w:val="nil"/>
        </w:pBdr>
        <w:spacing w:line="240" w:lineRule="auto"/>
        <w:ind w:left="720" w:hanging="720"/>
      </w:pPr>
      <w:hyperlink r:id="rId125">
        <w:r w:rsidR="00294FD2">
          <w:t>Landis, J.R., Koch, G.G., 1977. The Measurement of Observer Agreement for Categorical Data. Biometrics 33, 159–174. https://doi.org/10.2307/2529310</w:t>
        </w:r>
      </w:hyperlink>
    </w:p>
    <w:p w14:paraId="06937513" w14:textId="77777777" w:rsidR="000B1011" w:rsidRDefault="005166B3">
      <w:pPr>
        <w:widowControl w:val="0"/>
        <w:pBdr>
          <w:top w:val="nil"/>
          <w:left w:val="nil"/>
          <w:bottom w:val="nil"/>
          <w:right w:val="nil"/>
          <w:between w:val="nil"/>
        </w:pBdr>
        <w:spacing w:line="240" w:lineRule="auto"/>
        <w:ind w:left="720" w:hanging="720"/>
      </w:pPr>
      <w:hyperlink r:id="rId126">
        <w:r w:rsidR="00294FD2">
          <w:t xml:space="preserve">Lennert, C., Kruse, S., Beeson, M., Barlow, J., 1994. Estimates of incidental marine mammal bycatch in California gillnet fisheries for July through </w:t>
        </w:r>
        <w:proofErr w:type="gramStart"/>
        <w:r w:rsidR="00294FD2">
          <w:t>December,</w:t>
        </w:r>
        <w:proofErr w:type="gramEnd"/>
        <w:r w:rsidR="00294FD2">
          <w:t xml:space="preserve"> 1990 (Report of the International Whaling Commission No. SC/43/O 3).</w:t>
        </w:r>
      </w:hyperlink>
    </w:p>
    <w:p w14:paraId="61FF0AFB" w14:textId="77777777" w:rsidR="000B1011" w:rsidRDefault="005166B3">
      <w:pPr>
        <w:widowControl w:val="0"/>
        <w:pBdr>
          <w:top w:val="nil"/>
          <w:left w:val="nil"/>
          <w:bottom w:val="nil"/>
          <w:right w:val="nil"/>
          <w:between w:val="nil"/>
        </w:pBdr>
        <w:spacing w:line="240" w:lineRule="auto"/>
        <w:ind w:left="720" w:hanging="720"/>
      </w:pPr>
      <w:hyperlink r:id="rId127">
        <w:r w:rsidR="00294FD2">
          <w:t>Lewison, R.L., Crowder, L.B., Wallace, B.P., Moore, J.E., Cox, T., Zydelis, R., McDonald, S., DiMatteo, A., Dunn, D.C., Kot, C.Y., Bjorkland, R., Kelez, S., Soykan, C., Stewart, K.R., Sims, M., Boustany, A., Read, A.J., Halpin, P., Nichols, W.J., Safina, C., 2014. Global patterns of marine mammal, seabird, and sea turtle bycatch reveal taxa-specific and cumulative megafauna hotspots. Proc. Natl. Acad. Sci. 111, 5271–5276. https://doi.org/10.1073/pnas.1318960111</w:t>
        </w:r>
      </w:hyperlink>
    </w:p>
    <w:p w14:paraId="1055180D" w14:textId="77777777" w:rsidR="000B1011" w:rsidRDefault="005166B3">
      <w:pPr>
        <w:widowControl w:val="0"/>
        <w:pBdr>
          <w:top w:val="nil"/>
          <w:left w:val="nil"/>
          <w:bottom w:val="nil"/>
          <w:right w:val="nil"/>
          <w:between w:val="nil"/>
        </w:pBdr>
        <w:spacing w:line="240" w:lineRule="auto"/>
        <w:ind w:left="720" w:hanging="720"/>
      </w:pPr>
      <w:hyperlink r:id="rId128">
        <w:r w:rsidR="00294FD2">
          <w:t xml:space="preserve">Liaw, A., Wiener, M., 2002. Classification and Regression by </w:t>
        </w:r>
        <w:proofErr w:type="spellStart"/>
        <w:r w:rsidR="00294FD2">
          <w:t>randomForest</w:t>
        </w:r>
        <w:proofErr w:type="spellEnd"/>
        <w:r w:rsidR="00294FD2">
          <w:t>. R News 2, 18–22.</w:t>
        </w:r>
      </w:hyperlink>
    </w:p>
    <w:p w14:paraId="2B886E89" w14:textId="77777777" w:rsidR="000B1011" w:rsidRDefault="005166B3">
      <w:pPr>
        <w:widowControl w:val="0"/>
        <w:pBdr>
          <w:top w:val="nil"/>
          <w:left w:val="nil"/>
          <w:bottom w:val="nil"/>
          <w:right w:val="nil"/>
          <w:between w:val="nil"/>
        </w:pBdr>
        <w:spacing w:line="240" w:lineRule="auto"/>
        <w:ind w:left="720" w:hanging="720"/>
      </w:pPr>
      <w:hyperlink r:id="rId129">
        <w:r w:rsidR="00294FD2">
          <w:t>Long, C.A., Ahrens, R.N.M., Jones, T.T., Siders, Z.A., 2024. A machine learning approach for protected species bycatch estimation. Front. Mar. Sci. 11. https://doi.org/10.3389/fmars.2024.1331292</w:t>
        </w:r>
      </w:hyperlink>
    </w:p>
    <w:p w14:paraId="2C054002" w14:textId="77777777" w:rsidR="000B1011" w:rsidRDefault="005166B3">
      <w:pPr>
        <w:widowControl w:val="0"/>
        <w:pBdr>
          <w:top w:val="nil"/>
          <w:left w:val="nil"/>
          <w:bottom w:val="nil"/>
          <w:right w:val="nil"/>
          <w:between w:val="nil"/>
        </w:pBdr>
        <w:spacing w:line="240" w:lineRule="auto"/>
        <w:ind w:left="720" w:hanging="720"/>
      </w:pPr>
      <w:hyperlink r:id="rId130">
        <w:r w:rsidR="00294FD2">
          <w:t>Lopez, J., Griffiths, S., Wallace, B.P., Cáceres, V., Rodríguez, L.H., Abrego, M., Alfaro-Shigueto, J., Andraka, S., Brito, M.J., Bustos, L.C., Cari, I., Carvajal, J.M., Clavijo, L., Cocas, L., Paz, N. de, Herrera, M., Mangel, J.C., Pérez-Huaripata, M., Piedra, R., Dávila, J.A.Q., Rendón, L., Rguez-Baron, J.M., Santana, H., Suárez, J., Veelenturf, C., Vega, R., Zárate, P., 2024. Vulnerability of the Critically Endangered leatherback turtle to fisheries bycatch in the eastern Pacific Ocean. I. A machine-learning species distribution model. Endanger. Species Res. 53, 271–293. https://doi.org/10.3354/esr01288</w:t>
        </w:r>
      </w:hyperlink>
    </w:p>
    <w:p w14:paraId="60755614" w14:textId="77777777" w:rsidR="000B1011" w:rsidRDefault="005166B3">
      <w:pPr>
        <w:widowControl w:val="0"/>
        <w:pBdr>
          <w:top w:val="nil"/>
          <w:left w:val="nil"/>
          <w:bottom w:val="nil"/>
          <w:right w:val="nil"/>
          <w:between w:val="nil"/>
        </w:pBdr>
        <w:spacing w:line="240" w:lineRule="auto"/>
        <w:ind w:left="720" w:hanging="720"/>
      </w:pPr>
      <w:hyperlink r:id="rId131">
        <w:r w:rsidR="00294FD2">
          <w:t>Lowry, M., Condit, R., Hatfield, B., Allen, S.G., Berger, R., Morris, P.A., Le Boeuf, B.J., Reiter, J., 2014. Abundance, Distribution, and Population Growth of the Northern Elephant Seal (Mirounga angustirostris) in the United States from 1991 to 2010. Aquat. Mamm. 40, 20–31. https://doi.org/10.1578/AM.40.1.2014.20</w:t>
        </w:r>
      </w:hyperlink>
    </w:p>
    <w:p w14:paraId="107436CD" w14:textId="77777777" w:rsidR="000B1011" w:rsidRDefault="005166B3">
      <w:pPr>
        <w:widowControl w:val="0"/>
        <w:pBdr>
          <w:top w:val="nil"/>
          <w:left w:val="nil"/>
          <w:bottom w:val="nil"/>
          <w:right w:val="nil"/>
          <w:between w:val="nil"/>
        </w:pBdr>
        <w:spacing w:line="240" w:lineRule="auto"/>
        <w:ind w:left="720" w:hanging="720"/>
      </w:pPr>
      <w:hyperlink r:id="rId132">
        <w:r w:rsidR="00294FD2">
          <w:t>Lowry, M.S., 2021. Abundance and distribution of pinnipeds at the Channel Islands in southern California, central and northern California, and southern Oregon during summer 2016‒2019 (NOAA Technical Memorandum NMFS No. NOAA-TM-NMFS-SWFSC-656). NOAA Southwest Fisheries Science Center, La Jolla, CA.</w:t>
        </w:r>
      </w:hyperlink>
    </w:p>
    <w:p w14:paraId="556721C6" w14:textId="77777777" w:rsidR="000B1011" w:rsidRDefault="005166B3">
      <w:pPr>
        <w:widowControl w:val="0"/>
        <w:pBdr>
          <w:top w:val="nil"/>
          <w:left w:val="nil"/>
          <w:bottom w:val="nil"/>
          <w:right w:val="nil"/>
          <w:between w:val="nil"/>
        </w:pBdr>
        <w:spacing w:line="240" w:lineRule="auto"/>
        <w:ind w:left="720" w:hanging="720"/>
      </w:pPr>
      <w:hyperlink r:id="rId133">
        <w:r w:rsidR="00294FD2">
          <w:t>Manel, S., Williams, H.C., Ormerod, S. j., 2001. Evaluating presence–absence models in ecology: the need to account for prevalence. J. Appl. Ecol. 38, 921–931. https://doi.org/10.1046/j.1365-2664.2001.00647.x</w:t>
        </w:r>
      </w:hyperlink>
    </w:p>
    <w:p w14:paraId="708797D2" w14:textId="77777777" w:rsidR="000B1011" w:rsidRDefault="005166B3">
      <w:pPr>
        <w:widowControl w:val="0"/>
        <w:pBdr>
          <w:top w:val="nil"/>
          <w:left w:val="nil"/>
          <w:bottom w:val="nil"/>
          <w:right w:val="nil"/>
          <w:between w:val="nil"/>
        </w:pBdr>
        <w:spacing w:line="240" w:lineRule="auto"/>
        <w:ind w:left="720" w:hanging="720"/>
      </w:pPr>
      <w:hyperlink r:id="rId134">
        <w:r w:rsidR="00294FD2">
          <w:t>Martin, S.L., Stohs, S.M., Moore, J.E., 2015. Bayesian inference and assessment for rare‐event bycatch in marine fisheries: a drift gillnet fishery case study. Ecol. Appl. 25, 416–429. https://doi.org/10.1890/14-0059.1</w:t>
        </w:r>
      </w:hyperlink>
    </w:p>
    <w:p w14:paraId="1CD84CE6" w14:textId="77777777" w:rsidR="000B1011" w:rsidRDefault="005166B3">
      <w:pPr>
        <w:widowControl w:val="0"/>
        <w:pBdr>
          <w:top w:val="nil"/>
          <w:left w:val="nil"/>
          <w:bottom w:val="nil"/>
          <w:right w:val="nil"/>
          <w:between w:val="nil"/>
        </w:pBdr>
        <w:spacing w:line="240" w:lineRule="auto"/>
        <w:ind w:left="720" w:hanging="720"/>
      </w:pPr>
      <w:hyperlink r:id="rId135">
        <w:r w:rsidR="00294FD2">
          <w:t>McCracken, M.L., 2004. Modeling a Very Rare Event to Estimate Sea Turtle Bycatch: Lessons Learned (NOAA Technical Memorandum No. NMFS-PIFSC-3). Pacific Islands Fisheries Science Center.</w:t>
        </w:r>
      </w:hyperlink>
    </w:p>
    <w:p w14:paraId="310AE5E7" w14:textId="77777777" w:rsidR="000B1011" w:rsidRDefault="005166B3">
      <w:pPr>
        <w:widowControl w:val="0"/>
        <w:pBdr>
          <w:top w:val="nil"/>
          <w:left w:val="nil"/>
          <w:bottom w:val="nil"/>
          <w:right w:val="nil"/>
          <w:between w:val="nil"/>
        </w:pBdr>
        <w:spacing w:line="240" w:lineRule="auto"/>
        <w:ind w:left="720" w:hanging="720"/>
      </w:pPr>
      <w:hyperlink r:id="rId136">
        <w:r w:rsidR="00294FD2">
          <w:t>McKibben, S.M., Peterson, W., Wood, A.M., Trainer, V.L., Hunter, M., White, A.E., 2017. Climatic regulation of the neurotoxin domoic acid. Proc. Natl. Acad. Sci. 114, 239–244. https://doi.org/10.1073/pnas.1606798114</w:t>
        </w:r>
      </w:hyperlink>
    </w:p>
    <w:p w14:paraId="0A229A4D" w14:textId="77777777" w:rsidR="000B1011" w:rsidRDefault="005166B3">
      <w:pPr>
        <w:widowControl w:val="0"/>
        <w:pBdr>
          <w:top w:val="nil"/>
          <w:left w:val="nil"/>
          <w:bottom w:val="nil"/>
          <w:right w:val="nil"/>
          <w:between w:val="nil"/>
        </w:pBdr>
        <w:spacing w:line="240" w:lineRule="auto"/>
        <w:ind w:left="720" w:hanging="720"/>
      </w:pPr>
      <w:hyperlink r:id="rId137">
        <w:r w:rsidR="00294FD2">
          <w:t>More, A.S., Rana, D.P., 2017. Review of random forest classification techniques to resolve data imbalance, in: 2017 1st International Conference on Intelligent Systems and Information Management (ICISIM). Presented at the 2017 1st International Conference on Intelligent Systems and Information Management (ICISIM), IEEE, Aurangabad, pp. 72–78. https://doi.org/10.1109/ICISIM.2017.8122151</w:t>
        </w:r>
      </w:hyperlink>
    </w:p>
    <w:p w14:paraId="6C86251B" w14:textId="77777777" w:rsidR="000B1011" w:rsidRDefault="005166B3">
      <w:pPr>
        <w:widowControl w:val="0"/>
        <w:pBdr>
          <w:top w:val="nil"/>
          <w:left w:val="nil"/>
          <w:bottom w:val="nil"/>
          <w:right w:val="nil"/>
          <w:between w:val="nil"/>
        </w:pBdr>
        <w:spacing w:line="240" w:lineRule="auto"/>
        <w:ind w:left="720" w:hanging="720"/>
      </w:pPr>
      <w:hyperlink r:id="rId138">
        <w:r w:rsidR="00294FD2">
          <w:t>NOAA, 2024a. List of Fisheries for 2024, Federal Register.</w:t>
        </w:r>
      </w:hyperlink>
    </w:p>
    <w:p w14:paraId="714A724B" w14:textId="77777777" w:rsidR="000B1011" w:rsidRDefault="005166B3">
      <w:pPr>
        <w:widowControl w:val="0"/>
        <w:pBdr>
          <w:top w:val="nil"/>
          <w:left w:val="nil"/>
          <w:bottom w:val="nil"/>
          <w:right w:val="nil"/>
          <w:between w:val="nil"/>
        </w:pBdr>
        <w:spacing w:line="240" w:lineRule="auto"/>
        <w:ind w:left="720" w:hanging="720"/>
      </w:pPr>
      <w:hyperlink r:id="rId139">
        <w:r w:rsidR="00294FD2">
          <w:t>NOAA, 2024b. CA Halibut, White Seabass and Other Species Set Gillnet (&gt;3.5 in mesh) - MMPA List of Fisheries [WWW Document]. NOAA. URL https://www.fisheries.noaa.gov/national/marine-mammal-protection/ca-halibut-white-seabass-and-other-species-set-gillnet-35-mesh (accessed 6.4.24).</w:t>
        </w:r>
      </w:hyperlink>
    </w:p>
    <w:p w14:paraId="500FA041" w14:textId="77777777" w:rsidR="000B1011" w:rsidRDefault="005166B3">
      <w:pPr>
        <w:widowControl w:val="0"/>
        <w:pBdr>
          <w:top w:val="nil"/>
          <w:left w:val="nil"/>
          <w:bottom w:val="nil"/>
          <w:right w:val="nil"/>
          <w:between w:val="nil"/>
        </w:pBdr>
        <w:spacing w:line="240" w:lineRule="auto"/>
        <w:ind w:left="720" w:hanging="720"/>
      </w:pPr>
      <w:hyperlink r:id="rId140">
        <w:r w:rsidR="00294FD2">
          <w:t>NOAA, 2023. List of Fisheries for 2024, Federal Register.</w:t>
        </w:r>
      </w:hyperlink>
    </w:p>
    <w:p w14:paraId="0283C4F2" w14:textId="77777777" w:rsidR="000B1011" w:rsidRDefault="005166B3">
      <w:pPr>
        <w:widowControl w:val="0"/>
        <w:pBdr>
          <w:top w:val="nil"/>
          <w:left w:val="nil"/>
          <w:bottom w:val="nil"/>
          <w:right w:val="nil"/>
          <w:between w:val="nil"/>
        </w:pBdr>
        <w:spacing w:line="240" w:lineRule="auto"/>
        <w:ind w:left="720" w:hanging="720"/>
      </w:pPr>
      <w:hyperlink r:id="rId141">
        <w:r w:rsidR="00294FD2">
          <w:t>Northridge, S., Coram, A., Kingston, A., Crawford, R., 2017. Disentangling the causes of protected-species bycatch in gillnet fisheries. Conserv. Biol. J. Soc. Conserv. Biol. 31, 686–695. https://doi.org/10.1111/cobi.12741</w:t>
        </w:r>
      </w:hyperlink>
    </w:p>
    <w:p w14:paraId="14271789" w14:textId="77777777" w:rsidR="000B1011" w:rsidRDefault="005166B3">
      <w:pPr>
        <w:widowControl w:val="0"/>
        <w:pBdr>
          <w:top w:val="nil"/>
          <w:left w:val="nil"/>
          <w:bottom w:val="nil"/>
          <w:right w:val="nil"/>
          <w:between w:val="nil"/>
        </w:pBdr>
        <w:spacing w:line="240" w:lineRule="auto"/>
        <w:ind w:left="720" w:hanging="720"/>
      </w:pPr>
      <w:hyperlink r:id="rId142">
        <w:r w:rsidR="00294FD2">
          <w:t>Oldach, E., Killeen, H., Shukla, P., Brauer, E., Carter, N., Fields, J., Thomsen, A., Cooper, C., Mellinger, L., Wang, K., Hendrickson, C., Neumann, A., Bøving, P.S., Fangue, N., 2022. Managed and unmanaged whale mortality in the California Current Ecosystem. Mar. Policy 140, 105039. https://doi.org/10.1016/j.marpol.2022.105039</w:t>
        </w:r>
      </w:hyperlink>
    </w:p>
    <w:p w14:paraId="3ABEAF46" w14:textId="77777777" w:rsidR="000B1011" w:rsidRDefault="005166B3">
      <w:pPr>
        <w:widowControl w:val="0"/>
        <w:pBdr>
          <w:top w:val="nil"/>
          <w:left w:val="nil"/>
          <w:bottom w:val="nil"/>
          <w:right w:val="nil"/>
          <w:between w:val="nil"/>
        </w:pBdr>
        <w:spacing w:line="240" w:lineRule="auto"/>
        <w:ind w:left="720" w:hanging="720"/>
      </w:pPr>
      <w:hyperlink r:id="rId143">
        <w:r w:rsidR="00294FD2">
          <w:t>Ortiz, M., Arocha, F., 2004. Alternative error distribution models for standardization of catch rates of non-target species from a pelagic longline fishery: billfish species in the Venezuelan tuna longline fishery. Fish. Res., Models in Fisheries Research: GLMs, GAMS and GLMMs 70, 275–297. https://doi.org/10.1016/j.fishres.2004.08.028</w:t>
        </w:r>
      </w:hyperlink>
    </w:p>
    <w:p w14:paraId="4056EC5E" w14:textId="77777777" w:rsidR="000B1011" w:rsidRDefault="005166B3">
      <w:pPr>
        <w:widowControl w:val="0"/>
        <w:pBdr>
          <w:top w:val="nil"/>
          <w:left w:val="nil"/>
          <w:bottom w:val="nil"/>
          <w:right w:val="nil"/>
          <w:between w:val="nil"/>
        </w:pBdr>
        <w:spacing w:line="240" w:lineRule="auto"/>
        <w:ind w:left="720" w:hanging="720"/>
      </w:pPr>
      <w:hyperlink r:id="rId144">
        <w:r w:rsidR="00294FD2">
          <w:t xml:space="preserve">Perkins, P., Barlow, J., Beeson, M., 1994. Report on Pinniped and Cetacean Mortality in California Gillnet Fisheries: 1988-1990 (Administrative Report No. LJ-94-11). NOAA </w:t>
        </w:r>
        <w:r w:rsidR="00294FD2">
          <w:lastRenderedPageBreak/>
          <w:t>Southwest Fisheries Science Center, La Jolla, CA.</w:t>
        </w:r>
      </w:hyperlink>
    </w:p>
    <w:p w14:paraId="61B6A71E" w14:textId="77777777" w:rsidR="000B1011" w:rsidRDefault="005166B3">
      <w:pPr>
        <w:widowControl w:val="0"/>
        <w:pBdr>
          <w:top w:val="nil"/>
          <w:left w:val="nil"/>
          <w:bottom w:val="nil"/>
          <w:right w:val="nil"/>
          <w:between w:val="nil"/>
        </w:pBdr>
        <w:spacing w:line="240" w:lineRule="auto"/>
        <w:ind w:left="720" w:hanging="720"/>
      </w:pPr>
      <w:hyperlink r:id="rId145">
        <w:r w:rsidR="00294FD2">
          <w:t>Perkins, P., Barlow, J., Beeson, M., 1992a. Report on Pinniped and Cetacean Mortality in California Gillnet Fisheries: 1990-1991 (Administrative Report No. LJ-92-14). NOAA Southwest Fisheries Science Center, La Jolla, CA.</w:t>
        </w:r>
      </w:hyperlink>
    </w:p>
    <w:p w14:paraId="373602FD" w14:textId="77777777" w:rsidR="000B1011" w:rsidRDefault="005166B3">
      <w:pPr>
        <w:widowControl w:val="0"/>
        <w:pBdr>
          <w:top w:val="nil"/>
          <w:left w:val="nil"/>
          <w:bottom w:val="nil"/>
          <w:right w:val="nil"/>
          <w:between w:val="nil"/>
        </w:pBdr>
        <w:spacing w:line="240" w:lineRule="auto"/>
        <w:ind w:left="720" w:hanging="720"/>
      </w:pPr>
      <w:hyperlink r:id="rId146">
        <w:r w:rsidR="00294FD2">
          <w:t>Perkins, P., Barlow, J., Beeson, M., 1992b. Pinniped and cetacean mortality in California gillnet fisheries: 1991 (No. SC/44/SM14).</w:t>
        </w:r>
      </w:hyperlink>
    </w:p>
    <w:p w14:paraId="2E1D7CA0" w14:textId="77777777" w:rsidR="000B1011" w:rsidRDefault="005166B3">
      <w:pPr>
        <w:widowControl w:val="0"/>
        <w:pBdr>
          <w:top w:val="nil"/>
          <w:left w:val="nil"/>
          <w:bottom w:val="nil"/>
          <w:right w:val="nil"/>
          <w:between w:val="nil"/>
        </w:pBdr>
        <w:spacing w:line="240" w:lineRule="auto"/>
        <w:ind w:left="720" w:hanging="720"/>
      </w:pPr>
      <w:hyperlink r:id="rId147">
        <w:r w:rsidR="00294FD2">
          <w:t>Punt, A.E., Siple, M.C., Francis, T.B., Hammond, P.S., Heinemann, D., Long, K.J., Moore, J., Sepúlveda, M., Reeves, R.R., Sigurðsson, G.M., Víkingsson, G., Wade, P.R., Williams, R., Zerbini, A.N., 2021. Can we manage marine mammal bycatch effectively in low-data environments? J. Appl. Ecol. 58, 596–607. https://doi.org/10.1111/1365-2664.13816</w:t>
        </w:r>
      </w:hyperlink>
    </w:p>
    <w:p w14:paraId="3C42E25D" w14:textId="77777777" w:rsidR="000B1011" w:rsidRDefault="005166B3">
      <w:pPr>
        <w:widowControl w:val="0"/>
        <w:pBdr>
          <w:top w:val="nil"/>
          <w:left w:val="nil"/>
          <w:bottom w:val="nil"/>
          <w:right w:val="nil"/>
          <w:between w:val="nil"/>
        </w:pBdr>
        <w:spacing w:line="240" w:lineRule="auto"/>
        <w:ind w:left="720" w:hanging="720"/>
      </w:pPr>
      <w:hyperlink r:id="rId148">
        <w:r w:rsidR="00294FD2">
          <w:t>Read, A.J., Drinker, P., Northridge, S., 2006. Bycatch of Marine Mammals in U.S. and Global Fisheries. Conserv. Biol. 20, 163–169. https://doi.org/10.1111/j.1523-1739.2006.00338.x</w:t>
        </w:r>
      </w:hyperlink>
    </w:p>
    <w:p w14:paraId="6CF2D443" w14:textId="77777777" w:rsidR="000B1011" w:rsidRDefault="005166B3">
      <w:pPr>
        <w:widowControl w:val="0"/>
        <w:pBdr>
          <w:top w:val="nil"/>
          <w:left w:val="nil"/>
          <w:bottom w:val="nil"/>
          <w:right w:val="nil"/>
          <w:between w:val="nil"/>
        </w:pBdr>
        <w:spacing w:line="240" w:lineRule="auto"/>
        <w:ind w:left="720" w:hanging="720"/>
      </w:pPr>
      <w:hyperlink r:id="rId149">
        <w:r w:rsidR="00294FD2">
          <w:t>Rochet, M.-J., Trenkel, V.M., 2005. Factors for the variability of discards: assumptions and field evidence. Can. J. Fish. Aquat. Sci. 62, 224–235. https://doi.org/10.1139/f04-185</w:t>
        </w:r>
      </w:hyperlink>
    </w:p>
    <w:p w14:paraId="3AC5FD4F" w14:textId="77777777" w:rsidR="000B1011" w:rsidRDefault="005166B3">
      <w:pPr>
        <w:widowControl w:val="0"/>
        <w:pBdr>
          <w:top w:val="nil"/>
          <w:left w:val="nil"/>
          <w:bottom w:val="nil"/>
          <w:right w:val="nil"/>
          <w:between w:val="nil"/>
        </w:pBdr>
        <w:spacing w:line="240" w:lineRule="auto"/>
        <w:ind w:left="720" w:hanging="720"/>
      </w:pPr>
      <w:hyperlink r:id="rId150">
        <w:r w:rsidR="00294FD2">
          <w:t>Samhouri, J.F., Feist, B.E., Fisher, M.C., Liu, O., Woodman, S.M., Abrahms, B., Forney, K.A., Hazen, E.L., Lawson, D., Redfern, J., Saez, L.E., 2021. Marine heatwave challenges solutions to human–wildlife conflict. Proc. R. Soc. B Biol. Sci. 288, 20211607. https://doi.org/10.1098/rspb.2021.1607</w:t>
        </w:r>
      </w:hyperlink>
    </w:p>
    <w:p w14:paraId="589399FD" w14:textId="77777777" w:rsidR="000B1011" w:rsidRDefault="005166B3">
      <w:pPr>
        <w:widowControl w:val="0"/>
        <w:pBdr>
          <w:top w:val="nil"/>
          <w:left w:val="nil"/>
          <w:bottom w:val="nil"/>
          <w:right w:val="nil"/>
          <w:between w:val="nil"/>
        </w:pBdr>
        <w:spacing w:line="240" w:lineRule="auto"/>
        <w:ind w:left="720" w:hanging="720"/>
      </w:pPr>
      <w:hyperlink r:id="rId151">
        <w:r w:rsidR="00294FD2">
          <w:t>SCCOOS, 2023. California HAB Bulletin: May-July 2023 [WWW Document]. URL https://sccoos.org/california-hab-bulletin/may-2023/ (accessed 5.31.24).</w:t>
        </w:r>
      </w:hyperlink>
    </w:p>
    <w:p w14:paraId="31875408" w14:textId="77777777" w:rsidR="000B1011" w:rsidRDefault="005166B3">
      <w:pPr>
        <w:widowControl w:val="0"/>
        <w:pBdr>
          <w:top w:val="nil"/>
          <w:left w:val="nil"/>
          <w:bottom w:val="nil"/>
          <w:right w:val="nil"/>
          <w:between w:val="nil"/>
        </w:pBdr>
        <w:spacing w:line="240" w:lineRule="auto"/>
        <w:ind w:left="720" w:hanging="720"/>
      </w:pPr>
      <w:hyperlink r:id="rId152">
        <w:r w:rsidR="00294FD2">
          <w:t>Senko, J., White, E.R., Heppell, S.S., Gerber, L.R., 2014. Comparing bycatch mitigation strategies for vulnerable marine megafauna. Anim. Conserv. 17, 5–18. https://doi.org/10.1111/acv.12051</w:t>
        </w:r>
      </w:hyperlink>
    </w:p>
    <w:p w14:paraId="2FAF7792" w14:textId="77777777" w:rsidR="000B1011" w:rsidRDefault="005166B3">
      <w:pPr>
        <w:widowControl w:val="0"/>
        <w:pBdr>
          <w:top w:val="nil"/>
          <w:left w:val="nil"/>
          <w:bottom w:val="nil"/>
          <w:right w:val="nil"/>
          <w:between w:val="nil"/>
        </w:pBdr>
        <w:spacing w:line="240" w:lineRule="auto"/>
        <w:ind w:left="720" w:hanging="720"/>
      </w:pPr>
      <w:hyperlink r:id="rId153">
        <w:r w:rsidR="00294FD2">
          <w:t>Smith, J., Cram, J.A., Berndt, M.P., Hoard, V., Shultz, D., Deming, A.C., 2023. Quantifying the linkages between California sea lion (Zalophus californianus) strandings and particulate domoic acid concentrations at piers across Southern California. Front. Mar. Sci. 10, 1278293. https://doi.org/10.3389/fmars.2023.1278293</w:t>
        </w:r>
      </w:hyperlink>
    </w:p>
    <w:p w14:paraId="798AEC82" w14:textId="77777777" w:rsidR="000B1011" w:rsidRDefault="005166B3">
      <w:pPr>
        <w:widowControl w:val="0"/>
        <w:pBdr>
          <w:top w:val="nil"/>
          <w:left w:val="nil"/>
          <w:bottom w:val="nil"/>
          <w:right w:val="nil"/>
          <w:between w:val="nil"/>
        </w:pBdr>
        <w:spacing w:line="240" w:lineRule="auto"/>
        <w:ind w:left="720" w:hanging="720"/>
      </w:pPr>
      <w:hyperlink r:id="rId154">
        <w:r w:rsidR="00294FD2">
          <w:t>Smith, J.A., Tommasi, D., Sweeney, J., Brodie, S., Welch, H., Hazen, E.L., Muhling, B., Stohs, S.M., Jacox, M.G., 2020. Lost opportunity: Quantifying the dynamic economic impact of time-area fishery closures. J. Appl. Ecol. 57, 502–513. https://doi.org/10.1111/1365-2664.13565</w:t>
        </w:r>
      </w:hyperlink>
    </w:p>
    <w:p w14:paraId="61A03A93" w14:textId="77777777" w:rsidR="000B1011" w:rsidRDefault="005166B3">
      <w:pPr>
        <w:widowControl w:val="0"/>
        <w:pBdr>
          <w:top w:val="nil"/>
          <w:left w:val="nil"/>
          <w:bottom w:val="nil"/>
          <w:right w:val="nil"/>
          <w:between w:val="nil"/>
        </w:pBdr>
        <w:spacing w:line="240" w:lineRule="auto"/>
        <w:ind w:left="720" w:hanging="720"/>
      </w:pPr>
      <w:hyperlink r:id="rId155">
        <w:r w:rsidR="00294FD2">
          <w:t>Soykan, C., Moore, J., Zydelis, R., Crowder, L., Safina, C., Lewison, R., 2008. Why study bycatch? An introduction to the Theme Section on fisheries bycatch. Endanger. Species Res. 5, 91–102. https://doi.org/10.3354/esr00175</w:t>
        </w:r>
      </w:hyperlink>
    </w:p>
    <w:p w14:paraId="5AF40346" w14:textId="77777777" w:rsidR="000B1011" w:rsidRDefault="005166B3">
      <w:pPr>
        <w:widowControl w:val="0"/>
        <w:pBdr>
          <w:top w:val="nil"/>
          <w:left w:val="nil"/>
          <w:bottom w:val="nil"/>
          <w:right w:val="nil"/>
          <w:between w:val="nil"/>
        </w:pBdr>
        <w:spacing w:line="240" w:lineRule="auto"/>
        <w:ind w:left="720" w:hanging="720"/>
      </w:pPr>
      <w:hyperlink r:id="rId156">
        <w:r w:rsidR="00294FD2">
          <w:t>Stock, B.C., Ward, E.J., Thorson, J.T., Jannot, J.E., Semmens, B.X., 2019. The utility of spatial model-based estimators of unobserved bycatch. ICES J. Mar. Sci. 76, 255–267. https://doi.org/doi:10.1093/icesjms/fsy153</w:t>
        </w:r>
      </w:hyperlink>
    </w:p>
    <w:p w14:paraId="5E2E8785" w14:textId="77777777" w:rsidR="000B1011" w:rsidRDefault="005166B3">
      <w:pPr>
        <w:widowControl w:val="0"/>
        <w:pBdr>
          <w:top w:val="nil"/>
          <w:left w:val="nil"/>
          <w:bottom w:val="nil"/>
          <w:right w:val="nil"/>
          <w:between w:val="nil"/>
        </w:pBdr>
        <w:spacing w:line="240" w:lineRule="auto"/>
        <w:ind w:left="720" w:hanging="720"/>
      </w:pPr>
      <w:hyperlink r:id="rId157">
        <w:r w:rsidR="00294FD2">
          <w:t>Suuronen, P., Gilman, E., 2020. Monitoring and managing fisheries discards: New technologies and approaches. Mar. Policy 116, 103554. https://doi.org/10.1016/j.marpol.2019.103554</w:t>
        </w:r>
      </w:hyperlink>
    </w:p>
    <w:p w14:paraId="3A11D328" w14:textId="77777777" w:rsidR="000B1011" w:rsidRDefault="005166B3">
      <w:pPr>
        <w:widowControl w:val="0"/>
        <w:pBdr>
          <w:top w:val="nil"/>
          <w:left w:val="nil"/>
          <w:bottom w:val="nil"/>
          <w:right w:val="nil"/>
          <w:between w:val="nil"/>
        </w:pBdr>
        <w:spacing w:line="240" w:lineRule="auto"/>
        <w:ind w:left="720" w:hanging="720"/>
      </w:pPr>
      <w:hyperlink r:id="rId158">
        <w:r w:rsidR="00294FD2">
          <w:t>Wright, M.N., Ziegler, A., 2017. ranger: A Fast Implementation of Random Forests for High Dimensional Data in C++ and R. J. Stat. Softw. 77, 1–17. https://doi.org/10.18637/jss.v077.i01</w:t>
        </w:r>
      </w:hyperlink>
    </w:p>
    <w:p w14:paraId="58DE7734" w14:textId="77777777" w:rsidR="000B1011" w:rsidRDefault="00294FD2">
      <w:pPr>
        <w:pStyle w:val="Heading2"/>
      </w:pPr>
      <w:bookmarkStart w:id="115" w:name="_8ltsp0ntq6f0" w:colFirst="0" w:colLast="0"/>
      <w:bookmarkEnd w:id="115"/>
      <w:r>
        <w:br w:type="page"/>
      </w:r>
    </w:p>
    <w:p w14:paraId="698FDF47" w14:textId="77777777" w:rsidR="000B1011" w:rsidRDefault="00294FD2">
      <w:pPr>
        <w:pStyle w:val="Heading2"/>
      </w:pPr>
      <w:bookmarkStart w:id="116" w:name="_u55ewtefhzmf" w:colFirst="0" w:colLast="0"/>
      <w:bookmarkEnd w:id="116"/>
      <w:r>
        <w:lastRenderedPageBreak/>
        <w:t>Tables &amp; Figures</w:t>
      </w:r>
    </w:p>
    <w:p w14:paraId="4F759B61" w14:textId="77777777" w:rsidR="000B1011" w:rsidRPr="00F91063" w:rsidRDefault="00294FD2">
      <w:r>
        <w:rPr>
          <w:b/>
          <w:noProof/>
        </w:rPr>
        <w:drawing>
          <wp:inline distT="114300" distB="114300" distL="114300" distR="114300" wp14:anchorId="6DA7473D" wp14:editId="4564DDFB">
            <wp:extent cx="5943600" cy="3657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9"/>
                    <a:srcRect/>
                    <a:stretch>
                      <a:fillRect/>
                    </a:stretch>
                  </pic:blipFill>
                  <pic:spPr>
                    <a:xfrm>
                      <a:off x="0" y="0"/>
                      <a:ext cx="5943600" cy="3657600"/>
                    </a:xfrm>
                    <a:prstGeom prst="rect">
                      <a:avLst/>
                    </a:prstGeom>
                    <a:ln/>
                  </pic:spPr>
                </pic:pic>
              </a:graphicData>
            </a:graphic>
          </wp:inline>
        </w:drawing>
      </w:r>
      <w:r w:rsidRPr="6B526DA6">
        <w:rPr>
          <w:b/>
          <w:bCs/>
          <w:lang w:val="en-US"/>
        </w:rPr>
        <w:t xml:space="preserve">Fig. 1. </w:t>
      </w:r>
      <w:r w:rsidRPr="6B526DA6">
        <w:rPr>
          <w:rFonts w:eastAsia="Arial Unicode MS"/>
          <w:lang w:val="en-US"/>
        </w:rPr>
        <w:t xml:space="preserve">History of the California ≥3.5” set gillnet fishery. Panel </w:t>
      </w:r>
      <w:r w:rsidRPr="6B526DA6">
        <w:rPr>
          <w:b/>
          <w:bCs/>
          <w:lang w:val="en-US"/>
        </w:rPr>
        <w:t>A</w:t>
      </w:r>
      <w:r w:rsidRPr="6B526DA6">
        <w:rPr>
          <w:lang w:val="en-US"/>
        </w:rPr>
        <w:t xml:space="preserve"> shows the spatial history of fishing effort during four regulatory periods. The horizontal lines delineate geographical strata used in the ratio estimation analysis; strata are labeled in the first plot. The thin coastal line marks state waters (less than 3 nautical miles from the coast). Blocks visited by fewer than three vessels during each regulatory period are hidden to maintain confidentiality and comply with the “rule-of-three.” The other panels show time series of fisheries </w:t>
      </w:r>
      <w:r w:rsidRPr="6B526DA6">
        <w:rPr>
          <w:b/>
          <w:bCs/>
          <w:lang w:val="en-US"/>
        </w:rPr>
        <w:t>(B)</w:t>
      </w:r>
      <w:r w:rsidRPr="6B526DA6">
        <w:rPr>
          <w:lang w:val="en-US"/>
        </w:rPr>
        <w:t xml:space="preserve"> participation, </w:t>
      </w:r>
      <w:r w:rsidRPr="6B526DA6">
        <w:rPr>
          <w:b/>
          <w:bCs/>
          <w:lang w:val="en-US"/>
        </w:rPr>
        <w:t>(C)</w:t>
      </w:r>
      <w:r w:rsidRPr="6B526DA6">
        <w:rPr>
          <w:lang w:val="en-US"/>
        </w:rPr>
        <w:t xml:space="preserve"> effort, and </w:t>
      </w:r>
      <w:r w:rsidRPr="6B526DA6">
        <w:rPr>
          <w:b/>
          <w:bCs/>
          <w:lang w:val="en-US"/>
        </w:rPr>
        <w:t>(D)</w:t>
      </w:r>
      <w:r w:rsidRPr="6B526DA6">
        <w:rPr>
          <w:lang w:val="en-US"/>
        </w:rPr>
        <w:t xml:space="preserve"> revenues. Vertical lines mark years in which major regulations, labeled in Panel B, were implemented; these define the regulatory periods used in Panel </w:t>
      </w:r>
      <w:r w:rsidRPr="6B526DA6">
        <w:rPr>
          <w:b/>
          <w:bCs/>
          <w:lang w:val="en-US"/>
        </w:rPr>
        <w:t>A</w:t>
      </w:r>
      <w:r w:rsidRPr="6B526DA6">
        <w:rPr>
          <w:lang w:val="en-US"/>
        </w:rPr>
        <w:t xml:space="preserve">. These regulations became operative on April 15, 1987; January 1, 1994; and April 26, 2002. See </w:t>
      </w:r>
      <w:r w:rsidRPr="6B526DA6">
        <w:rPr>
          <w:b/>
          <w:bCs/>
          <w:lang w:val="en-US"/>
        </w:rPr>
        <w:t>Fig. S1</w:t>
      </w:r>
      <w:r w:rsidRPr="6B526DA6">
        <w:rPr>
          <w:lang w:val="en-US"/>
        </w:rPr>
        <w:t xml:space="preserve"> and the supplemental methods for details on estimating ex-vessel revenues from the fishery.</w:t>
      </w:r>
    </w:p>
    <w:p w14:paraId="6DD6CA5A" w14:textId="77777777" w:rsidR="000B1011" w:rsidRDefault="000B1011">
      <w:pPr>
        <w:rPr>
          <w:b/>
        </w:rPr>
      </w:pPr>
    </w:p>
    <w:p w14:paraId="641DD109" w14:textId="77777777" w:rsidR="000B1011" w:rsidRDefault="00294FD2">
      <w:pPr>
        <w:rPr>
          <w:b/>
        </w:rPr>
      </w:pPr>
      <w:r>
        <w:br w:type="page"/>
      </w:r>
    </w:p>
    <w:p w14:paraId="66E92726" w14:textId="20F4117B" w:rsidR="000B1011" w:rsidRPr="00F91063" w:rsidRDefault="00294FD2" w:rsidP="6B526DA6">
      <w:pPr>
        <w:rPr>
          <w:color w:val="FF0000"/>
          <w:lang w:val="en-US"/>
        </w:rPr>
      </w:pPr>
      <w:r>
        <w:rPr>
          <w:b/>
          <w:noProof/>
        </w:rPr>
        <w:lastRenderedPageBreak/>
        <w:drawing>
          <wp:inline distT="114300" distB="114300" distL="114300" distR="114300" wp14:anchorId="49A4B289" wp14:editId="4E620F21">
            <wp:extent cx="5943600" cy="4114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0"/>
                    <a:srcRect/>
                    <a:stretch>
                      <a:fillRect/>
                    </a:stretch>
                  </pic:blipFill>
                  <pic:spPr>
                    <a:xfrm>
                      <a:off x="0" y="0"/>
                      <a:ext cx="5943600" cy="4114800"/>
                    </a:xfrm>
                    <a:prstGeom prst="rect">
                      <a:avLst/>
                    </a:prstGeom>
                    <a:ln/>
                  </pic:spPr>
                </pic:pic>
              </a:graphicData>
            </a:graphic>
          </wp:inline>
        </w:drawing>
      </w:r>
      <w:r w:rsidRPr="6B526DA6">
        <w:rPr>
          <w:b/>
          <w:bCs/>
          <w:lang w:val="en-US"/>
        </w:rPr>
        <w:t xml:space="preserve">Fig. 2. </w:t>
      </w:r>
      <w:r w:rsidRPr="6B526DA6">
        <w:rPr>
          <w:rFonts w:eastAsia="Arial Unicode MS"/>
          <w:lang w:val="en-US"/>
        </w:rPr>
        <w:t xml:space="preserve">History of observer coverage in the California ≥3.5” set gillnet fishery. Panel </w:t>
      </w:r>
      <w:r w:rsidRPr="6B526DA6">
        <w:rPr>
          <w:b/>
          <w:bCs/>
          <w:lang w:val="en-US"/>
        </w:rPr>
        <w:t>A</w:t>
      </w:r>
      <w:r w:rsidRPr="6B526DA6">
        <w:rPr>
          <w:rFonts w:eastAsia="Arial Unicode MS"/>
          <w:lang w:val="en-US"/>
        </w:rPr>
        <w:t xml:space="preserve"> shows the total bycatch of marine mammals, seabirds, sea turtle, and three fish species of concern (</w:t>
      </w:r>
      <w:proofErr w:type="spellStart"/>
      <w:r w:rsidRPr="6B526DA6">
        <w:rPr>
          <w:rFonts w:eastAsia="Arial Unicode MS"/>
          <w:lang w:val="en-US"/>
        </w:rPr>
        <w:t>soupfin</w:t>
      </w:r>
      <w:proofErr w:type="spellEnd"/>
      <w:r w:rsidRPr="6B526DA6">
        <w:rPr>
          <w:rFonts w:eastAsia="Arial Unicode MS"/>
          <w:lang w:val="en-US"/>
        </w:rPr>
        <w:t xml:space="preserve"> shark, giant sea bass, </w:t>
      </w:r>
      <w:commentRangeStart w:id="117"/>
      <w:r w:rsidRPr="6B526DA6">
        <w:rPr>
          <w:rFonts w:eastAsia="Arial Unicode MS"/>
          <w:lang w:val="en-US"/>
        </w:rPr>
        <w:t>white shark</w:t>
      </w:r>
      <w:commentRangeEnd w:id="117"/>
      <w:r w:rsidR="00D84D66">
        <w:rPr>
          <w:rStyle w:val="CommentReference"/>
        </w:rPr>
        <w:commentReference w:id="117"/>
      </w:r>
      <w:r w:rsidRPr="6B526DA6">
        <w:rPr>
          <w:rFonts w:eastAsia="Arial Unicode MS"/>
          <w:lang w:val="en-US"/>
        </w:rPr>
        <w:t xml:space="preserve">) recorded by observers from 1983-2017. We focus on </w:t>
      </w:r>
      <w:ins w:id="118" w:author="Ramey, Kirsten@Wildlife" w:date="2024-07-17T15:25:00Z" w16du:dateUtc="2024-07-17T22:25:00Z">
        <w:r w:rsidR="00BD6769">
          <w:rPr>
            <w:rFonts w:eastAsia="Arial Unicode MS"/>
            <w:lang w:val="en-US"/>
          </w:rPr>
          <w:t xml:space="preserve">sensitive </w:t>
        </w:r>
      </w:ins>
      <w:r w:rsidRPr="6B526DA6">
        <w:rPr>
          <w:rFonts w:eastAsia="Arial Unicode MS"/>
          <w:lang w:val="en-US"/>
        </w:rPr>
        <w:t>species with ≥50 observations, which are delineated by the horizontal dashed line. Note log-scale on x-axis. Panel</w:t>
      </w:r>
      <w:r w:rsidRPr="6B526DA6">
        <w:rPr>
          <w:b/>
          <w:bCs/>
          <w:lang w:val="en-US"/>
        </w:rPr>
        <w:t xml:space="preserve"> B</w:t>
      </w:r>
      <w:r w:rsidRPr="6B526DA6">
        <w:rPr>
          <w:lang w:val="en-US"/>
        </w:rPr>
        <w:t xml:space="preserve"> shows the number of observed trips (vessel-days) over time. The dark labels show the estimated percent of trips that were observed. Panel </w:t>
      </w:r>
      <w:r w:rsidRPr="6B526DA6">
        <w:rPr>
          <w:b/>
          <w:bCs/>
          <w:lang w:val="en-US"/>
        </w:rPr>
        <w:t>C</w:t>
      </w:r>
      <w:r w:rsidRPr="6B526DA6">
        <w:rPr>
          <w:lang w:val="en-US"/>
        </w:rPr>
        <w:t xml:space="preserve"> shows the number of observed trips across the spatial (region) and temporal (quarters) strata considered in the ratio estimation analysis. See </w:t>
      </w:r>
      <w:r w:rsidRPr="6B526DA6">
        <w:rPr>
          <w:b/>
          <w:bCs/>
          <w:lang w:val="en-US"/>
        </w:rPr>
        <w:t>Fig. S8</w:t>
      </w:r>
      <w:r w:rsidRPr="6B526DA6">
        <w:rPr>
          <w:lang w:val="en-US"/>
        </w:rPr>
        <w:t xml:space="preserve"> for a map of the spatial strata. Quarters are defined as: 1 = DJF (winter), 2 = MAM (spring), 3 = JJA (summer), and 4 = SON (fall).</w:t>
      </w:r>
    </w:p>
    <w:p w14:paraId="198FD7B1" w14:textId="77777777" w:rsidR="000B1011" w:rsidRDefault="000B1011">
      <w:pPr>
        <w:rPr>
          <w:color w:val="FF0000"/>
        </w:rPr>
      </w:pPr>
    </w:p>
    <w:p w14:paraId="3E525095" w14:textId="77777777" w:rsidR="000B1011" w:rsidRDefault="000B1011">
      <w:pPr>
        <w:rPr>
          <w:b/>
        </w:rPr>
      </w:pPr>
    </w:p>
    <w:p w14:paraId="76EA2F34" w14:textId="77777777" w:rsidR="000B1011" w:rsidRDefault="000B1011">
      <w:pPr>
        <w:rPr>
          <w:b/>
        </w:rPr>
      </w:pPr>
    </w:p>
    <w:p w14:paraId="1121DE3F" w14:textId="77777777" w:rsidR="000B1011" w:rsidRDefault="000B1011">
      <w:pPr>
        <w:rPr>
          <w:b/>
        </w:rPr>
      </w:pPr>
    </w:p>
    <w:p w14:paraId="5B57D035" w14:textId="77777777" w:rsidR="000B1011" w:rsidRDefault="00294FD2">
      <w:pPr>
        <w:rPr>
          <w:b/>
        </w:rPr>
      </w:pPr>
      <w:r>
        <w:br w:type="page"/>
      </w:r>
    </w:p>
    <w:p w14:paraId="52DB595E" w14:textId="77777777" w:rsidR="000B1011" w:rsidRDefault="00294FD2">
      <w:pPr>
        <w:rPr>
          <w:b/>
        </w:rPr>
      </w:pPr>
      <w:r>
        <w:rPr>
          <w:b/>
          <w:noProof/>
        </w:rPr>
        <w:lastRenderedPageBreak/>
        <w:drawing>
          <wp:inline distT="114300" distB="114300" distL="114300" distR="114300" wp14:anchorId="22EB4B44" wp14:editId="37B34738">
            <wp:extent cx="5943600" cy="36576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1"/>
                    <a:srcRect/>
                    <a:stretch>
                      <a:fillRect/>
                    </a:stretch>
                  </pic:blipFill>
                  <pic:spPr>
                    <a:xfrm>
                      <a:off x="0" y="0"/>
                      <a:ext cx="5943600" cy="3657600"/>
                    </a:xfrm>
                    <a:prstGeom prst="rect">
                      <a:avLst/>
                    </a:prstGeom>
                    <a:ln/>
                  </pic:spPr>
                </pic:pic>
              </a:graphicData>
            </a:graphic>
          </wp:inline>
        </w:drawing>
      </w:r>
    </w:p>
    <w:p w14:paraId="44005C5D" w14:textId="77777777" w:rsidR="000B1011" w:rsidRDefault="00294FD2" w:rsidP="6B526DA6">
      <w:pPr>
        <w:rPr>
          <w:color w:val="FF0000"/>
          <w:lang w:val="en-US"/>
        </w:rPr>
      </w:pPr>
      <w:r w:rsidRPr="6B526DA6">
        <w:rPr>
          <w:b/>
          <w:bCs/>
          <w:lang w:val="en-US"/>
        </w:rPr>
        <w:t xml:space="preserve">Fig. 3. </w:t>
      </w:r>
      <w:r w:rsidRPr="6B526DA6">
        <w:rPr>
          <w:rFonts w:eastAsia="Arial Unicode MS"/>
          <w:lang w:val="en-US"/>
        </w:rPr>
        <w:t>Estimated bycatch in the California ≥3.5” set gillnet fishery from 1981-2021 predicted by the ratio estimation (bars) and random forest (line) modeling approaches. Error bars indicate the 95% confidence interval for estimates from the ratio estimation approach. Average estimated annual bycatch rates for the last 10 years (2012-2021) from the ratio estimator are marked in the top-right corner. Species are listed in order of decreasing recent bycatch rates.</w:t>
      </w:r>
    </w:p>
    <w:p w14:paraId="5CE4473B" w14:textId="77777777" w:rsidR="000B1011" w:rsidRDefault="000B1011"/>
    <w:p w14:paraId="3C8D8E68" w14:textId="77777777" w:rsidR="000B1011" w:rsidRDefault="00294FD2">
      <w:r>
        <w:br w:type="page"/>
      </w:r>
    </w:p>
    <w:p w14:paraId="1D9CFBCF" w14:textId="77777777" w:rsidR="000B1011" w:rsidRDefault="000B1011"/>
    <w:p w14:paraId="2A74E760" w14:textId="77777777" w:rsidR="000B1011" w:rsidRDefault="00294FD2">
      <w:r>
        <w:rPr>
          <w:noProof/>
        </w:rPr>
        <w:drawing>
          <wp:inline distT="114300" distB="114300" distL="114300" distR="114300" wp14:anchorId="73C00F2D" wp14:editId="2A131767">
            <wp:extent cx="5943600" cy="4318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2"/>
                    <a:srcRect/>
                    <a:stretch>
                      <a:fillRect/>
                    </a:stretch>
                  </pic:blipFill>
                  <pic:spPr>
                    <a:xfrm>
                      <a:off x="0" y="0"/>
                      <a:ext cx="5943600" cy="4318000"/>
                    </a:xfrm>
                    <a:prstGeom prst="rect">
                      <a:avLst/>
                    </a:prstGeom>
                    <a:ln/>
                  </pic:spPr>
                </pic:pic>
              </a:graphicData>
            </a:graphic>
          </wp:inline>
        </w:drawing>
      </w:r>
    </w:p>
    <w:p w14:paraId="61DD2A09" w14:textId="77777777" w:rsidR="000B1011" w:rsidRDefault="000B1011"/>
    <w:p w14:paraId="7CA28524" w14:textId="77777777" w:rsidR="000B1011" w:rsidRDefault="00294FD2">
      <w:r w:rsidRPr="6B526DA6">
        <w:rPr>
          <w:b/>
          <w:bCs/>
          <w:lang w:val="en-US"/>
        </w:rPr>
        <w:t xml:space="preserve">Fig. 4. </w:t>
      </w:r>
      <w:r w:rsidRPr="6B526DA6">
        <w:rPr>
          <w:lang w:val="en-US"/>
        </w:rPr>
        <w:t xml:space="preserve">Importance of the evaluated explanatory variables in the final random forest model for the study species with acceptable model performance. For species whose best fitting models were weighted random forest models (California sea lion, harbor seal, </w:t>
      </w:r>
      <w:proofErr w:type="spellStart"/>
      <w:r w:rsidRPr="6B526DA6">
        <w:rPr>
          <w:lang w:val="en-US"/>
        </w:rPr>
        <w:t>soupfin</w:t>
      </w:r>
      <w:proofErr w:type="spellEnd"/>
      <w:r w:rsidRPr="6B526DA6">
        <w:rPr>
          <w:lang w:val="en-US"/>
        </w:rPr>
        <w:t xml:space="preserve"> shark), variable importance is measured as the total decrease in node impurities from splitting on the variable averaged over all trees. For species whose best fitting models were balanced random forest models (common murre), variable importance is measured as the mean percent decrease in accuracy resulting from the exclusion of the variable. Explanatory variables are colored based on the category of the variable. </w:t>
      </w:r>
    </w:p>
    <w:p w14:paraId="01DAA92C" w14:textId="77777777" w:rsidR="000B1011" w:rsidRDefault="000B1011"/>
    <w:p w14:paraId="3C98B076" w14:textId="77777777" w:rsidR="000B1011" w:rsidRDefault="000B1011"/>
    <w:p w14:paraId="48B6708B" w14:textId="77777777" w:rsidR="000B1011" w:rsidRDefault="000B1011"/>
    <w:p w14:paraId="1A084E87" w14:textId="77777777" w:rsidR="000B1011" w:rsidRDefault="000B1011"/>
    <w:p w14:paraId="4BB95634" w14:textId="77777777" w:rsidR="000B1011" w:rsidRDefault="000B1011">
      <w:pPr>
        <w:rPr>
          <w:b/>
        </w:rPr>
      </w:pPr>
    </w:p>
    <w:p w14:paraId="202CD578" w14:textId="77777777" w:rsidR="000B1011" w:rsidRDefault="00294FD2">
      <w:pPr>
        <w:rPr>
          <w:b/>
        </w:rPr>
      </w:pPr>
      <w:r>
        <w:rPr>
          <w:b/>
          <w:noProof/>
        </w:rPr>
        <w:lastRenderedPageBreak/>
        <w:drawing>
          <wp:inline distT="114300" distB="114300" distL="114300" distR="114300" wp14:anchorId="39758D08" wp14:editId="6DB031BD">
            <wp:extent cx="9525" cy="952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3"/>
                    <a:srcRect/>
                    <a:stretch>
                      <a:fillRect/>
                    </a:stretch>
                  </pic:blipFill>
                  <pic:spPr>
                    <a:xfrm>
                      <a:off x="0" y="0"/>
                      <a:ext cx="9525" cy="9525"/>
                    </a:xfrm>
                    <a:prstGeom prst="rect">
                      <a:avLst/>
                    </a:prstGeom>
                    <a:ln/>
                  </pic:spPr>
                </pic:pic>
              </a:graphicData>
            </a:graphic>
          </wp:inline>
        </w:drawing>
      </w:r>
      <w:r>
        <w:rPr>
          <w:b/>
          <w:noProof/>
        </w:rPr>
        <w:drawing>
          <wp:inline distT="114300" distB="114300" distL="114300" distR="114300" wp14:anchorId="1B710497" wp14:editId="59C9E21B">
            <wp:extent cx="6021946" cy="699235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4"/>
                    <a:srcRect/>
                    <a:stretch>
                      <a:fillRect/>
                    </a:stretch>
                  </pic:blipFill>
                  <pic:spPr>
                    <a:xfrm>
                      <a:off x="0" y="0"/>
                      <a:ext cx="6021946" cy="6992350"/>
                    </a:xfrm>
                    <a:prstGeom prst="rect">
                      <a:avLst/>
                    </a:prstGeom>
                    <a:ln/>
                  </pic:spPr>
                </pic:pic>
              </a:graphicData>
            </a:graphic>
          </wp:inline>
        </w:drawing>
      </w:r>
    </w:p>
    <w:p w14:paraId="7306287E" w14:textId="77777777" w:rsidR="000B1011" w:rsidRDefault="000B1011">
      <w:pPr>
        <w:rPr>
          <w:b/>
        </w:rPr>
      </w:pPr>
    </w:p>
    <w:p w14:paraId="4E4C6A0D" w14:textId="77777777" w:rsidR="000B1011" w:rsidRDefault="00294FD2" w:rsidP="6B526DA6">
      <w:pPr>
        <w:rPr>
          <w:lang w:val="en-US"/>
        </w:rPr>
      </w:pPr>
      <w:r w:rsidRPr="6B526DA6">
        <w:rPr>
          <w:b/>
          <w:bCs/>
          <w:lang w:val="en-US"/>
        </w:rPr>
        <w:t xml:space="preserve">Fig. 5. </w:t>
      </w:r>
      <w:r w:rsidRPr="6B526DA6">
        <w:rPr>
          <w:lang w:val="en-US"/>
        </w:rPr>
        <w:t>Marginal effect of the evaluated explanatory variables on bycatch risk as estimated by the best fitting random forest model for the four study species with acceptable model performance. The marginal effect of each variable represents the effect of the variable when the other variables are held at their mean values.</w:t>
      </w:r>
      <w:r w:rsidRPr="6B526DA6">
        <w:rPr>
          <w:lang w:val="en-US"/>
        </w:rPr>
        <w:br w:type="page"/>
      </w:r>
    </w:p>
    <w:p w14:paraId="648D4D5C" w14:textId="77777777" w:rsidR="000B1011" w:rsidRDefault="00294FD2">
      <w:pPr>
        <w:rPr>
          <w:b/>
        </w:rPr>
      </w:pPr>
      <w:r>
        <w:rPr>
          <w:b/>
          <w:noProof/>
        </w:rPr>
        <w:lastRenderedPageBreak/>
        <w:drawing>
          <wp:inline distT="114300" distB="114300" distL="114300" distR="114300" wp14:anchorId="30F40A10" wp14:editId="1D32E301">
            <wp:extent cx="6524220" cy="532923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5"/>
                    <a:srcRect/>
                    <a:stretch>
                      <a:fillRect/>
                    </a:stretch>
                  </pic:blipFill>
                  <pic:spPr>
                    <a:xfrm>
                      <a:off x="0" y="0"/>
                      <a:ext cx="6524220" cy="5329238"/>
                    </a:xfrm>
                    <a:prstGeom prst="rect">
                      <a:avLst/>
                    </a:prstGeom>
                    <a:ln/>
                  </pic:spPr>
                </pic:pic>
              </a:graphicData>
            </a:graphic>
          </wp:inline>
        </w:drawing>
      </w:r>
    </w:p>
    <w:p w14:paraId="1BDDBE0E" w14:textId="77777777" w:rsidR="000B1011" w:rsidRDefault="00294FD2">
      <w:r w:rsidRPr="6B526DA6">
        <w:rPr>
          <w:b/>
          <w:bCs/>
          <w:lang w:val="en-US"/>
        </w:rPr>
        <w:t xml:space="preserve">Fig. 6. </w:t>
      </w:r>
      <w:r w:rsidRPr="6B526DA6">
        <w:rPr>
          <w:lang w:val="en-US"/>
        </w:rPr>
        <w:t>Average spatial bycatch risk as estimated by the best fitting random forest model for the four study species with acceptable model performance. The spatial bycatch risk represents the probability of bycatch at a given location under recent (2010-2021) average conditions. Key landmarks for delineating bycatch hotspots are labeled in each panel.</w:t>
      </w:r>
    </w:p>
    <w:p w14:paraId="24D0EDB0" w14:textId="77777777" w:rsidR="000B1011" w:rsidRDefault="000B1011"/>
    <w:p w14:paraId="7E3B412A" w14:textId="77777777" w:rsidR="000B1011" w:rsidRDefault="000B1011"/>
    <w:p w14:paraId="423FEC5B" w14:textId="5AA04530" w:rsidR="000B1011" w:rsidRDefault="00294FD2" w:rsidP="6B526DA6">
      <w:pPr>
        <w:rPr>
          <w:color w:val="FF0000"/>
          <w:lang w:val="en-US"/>
        </w:rPr>
        <w:sectPr w:rsidR="000B1011">
          <w:pgSz w:w="12240" w:h="15840"/>
          <w:pgMar w:top="1440" w:right="1440" w:bottom="1440" w:left="1440" w:header="720" w:footer="720" w:gutter="0"/>
          <w:pgNumType w:start="1"/>
          <w:cols w:space="720"/>
        </w:sectPr>
      </w:pPr>
      <w:r>
        <w:rPr>
          <w:b/>
          <w:noProof/>
        </w:rPr>
        <w:lastRenderedPageBreak/>
        <w:drawing>
          <wp:inline distT="114300" distB="114300" distL="114300" distR="114300" wp14:anchorId="443B5303" wp14:editId="32EC7607">
            <wp:extent cx="5943600" cy="3378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6"/>
                    <a:srcRect/>
                    <a:stretch>
                      <a:fillRect/>
                    </a:stretch>
                  </pic:blipFill>
                  <pic:spPr>
                    <a:xfrm>
                      <a:off x="0" y="0"/>
                      <a:ext cx="5943600" cy="3378200"/>
                    </a:xfrm>
                    <a:prstGeom prst="rect">
                      <a:avLst/>
                    </a:prstGeom>
                    <a:ln/>
                  </pic:spPr>
                </pic:pic>
              </a:graphicData>
            </a:graphic>
          </wp:inline>
        </w:drawing>
      </w:r>
      <w:r w:rsidRPr="6B526DA6">
        <w:rPr>
          <w:b/>
          <w:bCs/>
          <w:lang w:val="en-US"/>
        </w:rPr>
        <w:t>Fig. 7.</w:t>
      </w:r>
      <w:r w:rsidRPr="6B526DA6">
        <w:rPr>
          <w:lang w:val="en-US"/>
        </w:rPr>
        <w:t xml:space="preserve"> Estimated abundance of populations of the </w:t>
      </w:r>
      <w:r w:rsidRPr="6B526DA6">
        <w:rPr>
          <w:highlight w:val="yellow"/>
          <w:lang w:val="en-US"/>
        </w:rPr>
        <w:t>six</w:t>
      </w:r>
      <w:r w:rsidRPr="6B526DA6">
        <w:rPr>
          <w:lang w:val="en-US"/>
        </w:rPr>
        <w:t xml:space="preserve"> </w:t>
      </w:r>
      <w:ins w:id="119" w:author="Ramey, Kirsten@Wildlife" w:date="2024-07-17T16:04:00Z" w16du:dateUtc="2024-07-17T23:04:00Z">
        <w:r w:rsidR="00AB48C7">
          <w:rPr>
            <w:lang w:val="en-US"/>
          </w:rPr>
          <w:t>marine mammal</w:t>
        </w:r>
      </w:ins>
      <w:ins w:id="120" w:author="Ramey, Kirsten@Wildlife" w:date="2024-07-17T16:06:00Z" w16du:dateUtc="2024-07-17T23:06:00Z">
        <w:r w:rsidR="006E4181">
          <w:rPr>
            <w:lang w:val="en-US"/>
          </w:rPr>
          <w:t xml:space="preserve"> and seabird</w:t>
        </w:r>
      </w:ins>
      <w:ins w:id="121" w:author="Ramey, Kirsten@Wildlife" w:date="2024-07-17T16:04:00Z" w16du:dateUtc="2024-07-17T23:04:00Z">
        <w:r w:rsidR="00AB48C7">
          <w:rPr>
            <w:lang w:val="en-US"/>
          </w:rPr>
          <w:t xml:space="preserve"> </w:t>
        </w:r>
      </w:ins>
      <w:r w:rsidRPr="6B526DA6">
        <w:rPr>
          <w:lang w:val="en-US"/>
        </w:rPr>
        <w:t xml:space="preserve">study species. The potential biological removal (PBR) indicates the maximum number of animals, not including natural mortalities, that may be removed from a marine mammal stock while allowing the stock to reach or maintain its optimum sustainable population. PBRs are only calculated for marine mammals. Error bars indicate 95% confidence intervals. Years without reported values were filled using linear interpolation. Vertical lines mark years in which major bycatch regulations were implemented. Population estimates are from the following sources: California sea lion </w:t>
      </w:r>
      <w:hyperlink r:id="rId167">
        <w:r w:rsidRPr="6B526DA6">
          <w:rPr>
            <w:lang w:val="en-US"/>
          </w:rPr>
          <w:t>(Laake et al., 2018)</w:t>
        </w:r>
      </w:hyperlink>
      <w:r w:rsidRPr="6B526DA6">
        <w:rPr>
          <w:lang w:val="en-US"/>
        </w:rPr>
        <w:t xml:space="preserve">, northern elephant seal </w:t>
      </w:r>
      <w:hyperlink r:id="rId168">
        <w:r w:rsidRPr="6B526DA6">
          <w:rPr>
            <w:lang w:val="en-US"/>
          </w:rPr>
          <w:t>(Carretta et al., 2022)</w:t>
        </w:r>
      </w:hyperlink>
      <w:r w:rsidRPr="6B526DA6">
        <w:rPr>
          <w:lang w:val="en-US"/>
        </w:rPr>
        <w:t xml:space="preserve">, harbor seal </w:t>
      </w:r>
      <w:hyperlink r:id="rId169">
        <w:r w:rsidRPr="6B526DA6">
          <w:rPr>
            <w:lang w:val="en-US"/>
          </w:rPr>
          <w:t>(Carretta et al., 2022)</w:t>
        </w:r>
      </w:hyperlink>
      <w:r w:rsidRPr="6B526DA6">
        <w:rPr>
          <w:lang w:val="en-US"/>
        </w:rPr>
        <w:t xml:space="preserve">, harbor porpoise </w:t>
      </w:r>
      <w:hyperlink r:id="rId170">
        <w:r w:rsidRPr="6B526DA6">
          <w:rPr>
            <w:lang w:val="en-US"/>
          </w:rPr>
          <w:t>(Forney et al., 2021)</w:t>
        </w:r>
      </w:hyperlink>
      <w:r w:rsidRPr="6B526DA6">
        <w:rPr>
          <w:lang w:val="en-US"/>
        </w:rPr>
        <w:t xml:space="preserve">, Brandt’s cormorant </w:t>
      </w:r>
      <w:hyperlink r:id="rId171">
        <w:r w:rsidRPr="6B526DA6">
          <w:rPr>
            <w:lang w:val="en-US"/>
          </w:rPr>
          <w:t>(</w:t>
        </w:r>
        <w:proofErr w:type="spellStart"/>
        <w:r w:rsidRPr="6B526DA6">
          <w:rPr>
            <w:lang w:val="en-US"/>
          </w:rPr>
          <w:t>Capitolo</w:t>
        </w:r>
        <w:proofErr w:type="spellEnd"/>
        <w:r w:rsidRPr="6B526DA6">
          <w:rPr>
            <w:lang w:val="en-US"/>
          </w:rPr>
          <w:t xml:space="preserve"> et al., 2012)</w:t>
        </w:r>
      </w:hyperlink>
      <w:r w:rsidRPr="6B526DA6">
        <w:rPr>
          <w:lang w:val="en-US"/>
        </w:rPr>
        <w:t xml:space="preserve">, and common murre </w:t>
      </w:r>
      <w:hyperlink r:id="rId172">
        <w:r w:rsidRPr="6B526DA6">
          <w:rPr>
            <w:lang w:val="en-US"/>
          </w:rPr>
          <w:t>(Carter, 2001)</w:t>
        </w:r>
      </w:hyperlink>
      <w:r w:rsidRPr="6B526DA6">
        <w:rPr>
          <w:lang w:val="en-US"/>
        </w:rPr>
        <w:t>. Data from Carretta et al. (2022) were graphically digitized.</w:t>
      </w:r>
    </w:p>
    <w:p w14:paraId="295B41E4" w14:textId="77777777" w:rsidR="000B1011" w:rsidRDefault="00294FD2">
      <w:pPr>
        <w:rPr>
          <w:highlight w:val="yellow"/>
        </w:rPr>
      </w:pPr>
      <w:r>
        <w:rPr>
          <w:b/>
        </w:rPr>
        <w:lastRenderedPageBreak/>
        <w:t>Table 1.</w:t>
      </w:r>
      <w:r>
        <w:t xml:space="preserve"> Historical bycatch estimation studies and their characteristics.</w:t>
      </w:r>
    </w:p>
    <w:p w14:paraId="2CFB91B5" w14:textId="77777777" w:rsidR="000B1011" w:rsidRDefault="000B1011"/>
    <w:tbl>
      <w:tblPr>
        <w:tblW w:w="12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70"/>
        <w:gridCol w:w="780"/>
        <w:gridCol w:w="1080"/>
        <w:gridCol w:w="2850"/>
        <w:gridCol w:w="2580"/>
        <w:gridCol w:w="2265"/>
        <w:gridCol w:w="1050"/>
      </w:tblGrid>
      <w:tr w:rsidR="000B1011" w14:paraId="2CDB8608" w14:textId="77777777" w:rsidTr="6B526DA6">
        <w:tc>
          <w:tcPr>
            <w:tcW w:w="2370" w:type="dxa"/>
            <w:shd w:val="clear" w:color="auto" w:fill="auto"/>
            <w:tcMar>
              <w:top w:w="43" w:type="dxa"/>
              <w:left w:w="43" w:type="dxa"/>
              <w:bottom w:w="43" w:type="dxa"/>
              <w:right w:w="43" w:type="dxa"/>
            </w:tcMar>
          </w:tcPr>
          <w:p w14:paraId="4A11AA57"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Study</w:t>
            </w:r>
          </w:p>
        </w:tc>
        <w:tc>
          <w:tcPr>
            <w:tcW w:w="780" w:type="dxa"/>
            <w:shd w:val="clear" w:color="auto" w:fill="auto"/>
            <w:tcMar>
              <w:top w:w="43" w:type="dxa"/>
              <w:left w:w="43" w:type="dxa"/>
              <w:bottom w:w="43" w:type="dxa"/>
              <w:right w:w="43" w:type="dxa"/>
            </w:tcMar>
          </w:tcPr>
          <w:p w14:paraId="22C0A06D"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Seasons</w:t>
            </w:r>
          </w:p>
        </w:tc>
        <w:tc>
          <w:tcPr>
            <w:tcW w:w="1080" w:type="dxa"/>
            <w:shd w:val="clear" w:color="auto" w:fill="auto"/>
            <w:tcMar>
              <w:top w:w="43" w:type="dxa"/>
              <w:left w:w="43" w:type="dxa"/>
              <w:bottom w:w="43" w:type="dxa"/>
              <w:right w:w="43" w:type="dxa"/>
            </w:tcMar>
          </w:tcPr>
          <w:p w14:paraId="52D740C0"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Period</w:t>
            </w:r>
          </w:p>
        </w:tc>
        <w:tc>
          <w:tcPr>
            <w:tcW w:w="2850" w:type="dxa"/>
            <w:shd w:val="clear" w:color="auto" w:fill="auto"/>
            <w:tcMar>
              <w:top w:w="43" w:type="dxa"/>
              <w:left w:w="43" w:type="dxa"/>
              <w:bottom w:w="43" w:type="dxa"/>
              <w:right w:w="43" w:type="dxa"/>
            </w:tcMar>
          </w:tcPr>
          <w:p w14:paraId="26DBE6B6"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Species</w:t>
            </w:r>
          </w:p>
        </w:tc>
        <w:tc>
          <w:tcPr>
            <w:tcW w:w="2580" w:type="dxa"/>
            <w:shd w:val="clear" w:color="auto" w:fill="auto"/>
            <w:tcMar>
              <w:top w:w="43" w:type="dxa"/>
              <w:left w:w="43" w:type="dxa"/>
              <w:bottom w:w="43" w:type="dxa"/>
              <w:right w:w="43" w:type="dxa"/>
            </w:tcMar>
          </w:tcPr>
          <w:p w14:paraId="5D2E893D"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Fishery definition</w:t>
            </w:r>
          </w:p>
        </w:tc>
        <w:tc>
          <w:tcPr>
            <w:tcW w:w="2265" w:type="dxa"/>
            <w:shd w:val="clear" w:color="auto" w:fill="auto"/>
            <w:tcMar>
              <w:top w:w="43" w:type="dxa"/>
              <w:left w:w="43" w:type="dxa"/>
              <w:bottom w:w="43" w:type="dxa"/>
              <w:right w:w="43" w:type="dxa"/>
            </w:tcMar>
          </w:tcPr>
          <w:p w14:paraId="5D53E10B"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Stratification scheme</w:t>
            </w:r>
          </w:p>
        </w:tc>
        <w:tc>
          <w:tcPr>
            <w:tcW w:w="1050" w:type="dxa"/>
            <w:shd w:val="clear" w:color="auto" w:fill="auto"/>
            <w:tcMar>
              <w:top w:w="43" w:type="dxa"/>
              <w:left w:w="43" w:type="dxa"/>
              <w:bottom w:w="43" w:type="dxa"/>
              <w:right w:w="43" w:type="dxa"/>
            </w:tcMar>
          </w:tcPr>
          <w:p w14:paraId="75ED54CF" w14:textId="77777777" w:rsidR="000B1011" w:rsidRDefault="00294FD2">
            <w:pPr>
              <w:widowControl w:val="0"/>
              <w:pBdr>
                <w:top w:val="nil"/>
                <w:left w:val="nil"/>
                <w:bottom w:val="nil"/>
                <w:right w:val="nil"/>
                <w:between w:val="nil"/>
              </w:pBdr>
              <w:spacing w:line="240" w:lineRule="auto"/>
              <w:rPr>
                <w:b/>
                <w:sz w:val="16"/>
                <w:szCs w:val="16"/>
              </w:rPr>
            </w:pPr>
            <w:r>
              <w:rPr>
                <w:b/>
                <w:sz w:val="16"/>
                <w:szCs w:val="16"/>
              </w:rPr>
              <w:t>Sample unit</w:t>
            </w:r>
          </w:p>
        </w:tc>
      </w:tr>
      <w:tr w:rsidR="000B1011" w14:paraId="43CEFB10" w14:textId="77777777" w:rsidTr="6B526DA6">
        <w:tc>
          <w:tcPr>
            <w:tcW w:w="2370" w:type="dxa"/>
            <w:shd w:val="clear" w:color="auto" w:fill="auto"/>
            <w:tcMar>
              <w:top w:w="43" w:type="dxa"/>
              <w:left w:w="43" w:type="dxa"/>
              <w:bottom w:w="43" w:type="dxa"/>
              <w:right w:w="43" w:type="dxa"/>
            </w:tcMar>
          </w:tcPr>
          <w:p w14:paraId="7CB1ABE8" w14:textId="77777777" w:rsidR="000B1011" w:rsidRDefault="005166B3">
            <w:pPr>
              <w:widowControl w:val="0"/>
              <w:pBdr>
                <w:top w:val="nil"/>
                <w:left w:val="nil"/>
                <w:bottom w:val="nil"/>
                <w:right w:val="nil"/>
                <w:between w:val="nil"/>
              </w:pBdr>
              <w:spacing w:line="240" w:lineRule="auto"/>
              <w:rPr>
                <w:sz w:val="16"/>
                <w:szCs w:val="16"/>
              </w:rPr>
            </w:pPr>
            <w:hyperlink r:id="rId173">
              <w:r w:rsidR="00294FD2">
                <w:rPr>
                  <w:sz w:val="16"/>
                  <w:szCs w:val="16"/>
                </w:rPr>
                <w:t>(Barlow et al., 1994)</w:t>
              </w:r>
            </w:hyperlink>
          </w:p>
        </w:tc>
        <w:tc>
          <w:tcPr>
            <w:tcW w:w="780" w:type="dxa"/>
            <w:shd w:val="clear" w:color="auto" w:fill="auto"/>
            <w:tcMar>
              <w:top w:w="43" w:type="dxa"/>
              <w:left w:w="43" w:type="dxa"/>
              <w:bottom w:w="43" w:type="dxa"/>
              <w:right w:w="43" w:type="dxa"/>
            </w:tcMar>
          </w:tcPr>
          <w:p w14:paraId="471CDCAA"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1983-87</w:t>
            </w:r>
          </w:p>
        </w:tc>
        <w:tc>
          <w:tcPr>
            <w:tcW w:w="1080" w:type="dxa"/>
            <w:shd w:val="clear" w:color="auto" w:fill="auto"/>
            <w:tcMar>
              <w:top w:w="43" w:type="dxa"/>
              <w:left w:w="43" w:type="dxa"/>
              <w:bottom w:w="43" w:type="dxa"/>
              <w:right w:w="43" w:type="dxa"/>
            </w:tcMar>
          </w:tcPr>
          <w:p w14:paraId="394A497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1F2112E"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E8A0A91" w14:textId="77777777" w:rsidR="000B1011" w:rsidRDefault="00294FD2">
            <w:pPr>
              <w:widowControl w:val="0"/>
              <w:pBdr>
                <w:top w:val="nil"/>
                <w:left w:val="nil"/>
                <w:bottom w:val="nil"/>
                <w:right w:val="nil"/>
                <w:between w:val="nil"/>
              </w:pBdr>
              <w:spacing w:line="240" w:lineRule="auto"/>
              <w:rPr>
                <w:sz w:val="16"/>
                <w:szCs w:val="16"/>
              </w:rPr>
            </w:pPr>
            <w:r>
              <w:rPr>
                <w:sz w:val="16"/>
                <w:szCs w:val="16"/>
              </w:rPr>
              <w:t>(see included papers)</w:t>
            </w:r>
          </w:p>
        </w:tc>
        <w:tc>
          <w:tcPr>
            <w:tcW w:w="2265" w:type="dxa"/>
            <w:shd w:val="clear" w:color="auto" w:fill="auto"/>
            <w:tcMar>
              <w:top w:w="43" w:type="dxa"/>
              <w:left w:w="43" w:type="dxa"/>
              <w:bottom w:w="43" w:type="dxa"/>
              <w:right w:w="43" w:type="dxa"/>
            </w:tcMar>
          </w:tcPr>
          <w:p w14:paraId="40C45C6E" w14:textId="77777777" w:rsidR="000B1011" w:rsidRDefault="00294FD2">
            <w:pPr>
              <w:widowControl w:val="0"/>
              <w:spacing w:line="240" w:lineRule="auto"/>
              <w:rPr>
                <w:sz w:val="16"/>
                <w:szCs w:val="16"/>
              </w:rPr>
            </w:pPr>
            <w:r>
              <w:rPr>
                <w:sz w:val="16"/>
                <w:szCs w:val="16"/>
              </w:rPr>
              <w:t>(see included papers)</w:t>
            </w:r>
          </w:p>
        </w:tc>
        <w:tc>
          <w:tcPr>
            <w:tcW w:w="1050" w:type="dxa"/>
            <w:shd w:val="clear" w:color="auto" w:fill="auto"/>
            <w:tcMar>
              <w:top w:w="43" w:type="dxa"/>
              <w:left w:w="43" w:type="dxa"/>
              <w:bottom w:w="43" w:type="dxa"/>
              <w:right w:w="43" w:type="dxa"/>
            </w:tcMar>
          </w:tcPr>
          <w:p w14:paraId="481AB643" w14:textId="77777777" w:rsidR="000B1011" w:rsidRDefault="00294FD2">
            <w:pPr>
              <w:widowControl w:val="0"/>
              <w:pBdr>
                <w:top w:val="nil"/>
                <w:left w:val="nil"/>
                <w:bottom w:val="nil"/>
                <w:right w:val="nil"/>
                <w:between w:val="nil"/>
              </w:pBdr>
              <w:spacing w:line="240" w:lineRule="auto"/>
              <w:rPr>
                <w:sz w:val="16"/>
                <w:szCs w:val="16"/>
              </w:rPr>
            </w:pPr>
            <w:r>
              <w:rPr>
                <w:sz w:val="16"/>
                <w:szCs w:val="16"/>
              </w:rPr>
              <w:t>(see below)</w:t>
            </w:r>
          </w:p>
        </w:tc>
      </w:tr>
      <w:tr w:rsidR="000B1011" w14:paraId="7B1DBAAD" w14:textId="77777777" w:rsidTr="6B526DA6">
        <w:tc>
          <w:tcPr>
            <w:tcW w:w="2370" w:type="dxa"/>
            <w:shd w:val="clear" w:color="auto" w:fill="auto"/>
            <w:tcMar>
              <w:top w:w="43" w:type="dxa"/>
              <w:left w:w="43" w:type="dxa"/>
              <w:bottom w:w="43" w:type="dxa"/>
              <w:right w:w="43" w:type="dxa"/>
            </w:tcMar>
          </w:tcPr>
          <w:p w14:paraId="76825CAA" w14:textId="77777777" w:rsidR="000B1011" w:rsidRDefault="005166B3">
            <w:pPr>
              <w:widowControl w:val="0"/>
              <w:pBdr>
                <w:top w:val="nil"/>
                <w:left w:val="nil"/>
                <w:bottom w:val="nil"/>
                <w:right w:val="nil"/>
                <w:between w:val="nil"/>
              </w:pBdr>
              <w:spacing w:line="240" w:lineRule="auto"/>
              <w:rPr>
                <w:color w:val="FF0000"/>
                <w:sz w:val="16"/>
                <w:szCs w:val="16"/>
              </w:rPr>
            </w:pPr>
            <w:hyperlink r:id="rId174">
              <w:r w:rsidR="00294FD2">
                <w:rPr>
                  <w:sz w:val="16"/>
                  <w:szCs w:val="16"/>
                </w:rPr>
                <w:t>(Hanan et al., 1988)</w:t>
              </w:r>
            </w:hyperlink>
          </w:p>
        </w:tc>
        <w:tc>
          <w:tcPr>
            <w:tcW w:w="780" w:type="dxa"/>
            <w:shd w:val="clear" w:color="auto" w:fill="auto"/>
            <w:tcMar>
              <w:top w:w="43" w:type="dxa"/>
              <w:left w:w="43" w:type="dxa"/>
              <w:bottom w:w="43" w:type="dxa"/>
              <w:right w:w="43" w:type="dxa"/>
            </w:tcMar>
          </w:tcPr>
          <w:p w14:paraId="0229ED62"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1983-85</w:t>
            </w:r>
          </w:p>
        </w:tc>
        <w:tc>
          <w:tcPr>
            <w:tcW w:w="1080" w:type="dxa"/>
            <w:shd w:val="clear" w:color="auto" w:fill="auto"/>
            <w:tcMar>
              <w:top w:w="43" w:type="dxa"/>
              <w:left w:w="43" w:type="dxa"/>
              <w:bottom w:w="43" w:type="dxa"/>
              <w:right w:w="43" w:type="dxa"/>
            </w:tcMar>
          </w:tcPr>
          <w:p w14:paraId="1D84733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D45AC32" w14:textId="77777777" w:rsidR="000B1011" w:rsidRDefault="00294FD2">
            <w:pPr>
              <w:widowControl w:val="0"/>
              <w:spacing w:line="240" w:lineRule="auto"/>
              <w:rPr>
                <w:sz w:val="16"/>
                <w:szCs w:val="16"/>
              </w:rPr>
            </w:pPr>
            <w:r>
              <w:rPr>
                <w:sz w:val="16"/>
                <w:szCs w:val="16"/>
              </w:rPr>
              <w:t>Sea lion, harbor seals</w:t>
            </w:r>
          </w:p>
        </w:tc>
        <w:tc>
          <w:tcPr>
            <w:tcW w:w="2580" w:type="dxa"/>
            <w:shd w:val="clear" w:color="auto" w:fill="auto"/>
            <w:tcMar>
              <w:top w:w="43" w:type="dxa"/>
              <w:left w:w="43" w:type="dxa"/>
              <w:bottom w:w="43" w:type="dxa"/>
              <w:right w:w="43" w:type="dxa"/>
            </w:tcMar>
          </w:tcPr>
          <w:p w14:paraId="74EC047B" w14:textId="77777777" w:rsidR="000B1011" w:rsidRDefault="00294FD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1D74C85D" w14:textId="77777777" w:rsidR="000B1011" w:rsidRDefault="00294FD2">
            <w:pPr>
              <w:widowControl w:val="0"/>
              <w:spacing w:line="240" w:lineRule="auto"/>
              <w:rPr>
                <w:sz w:val="16"/>
                <w:szCs w:val="16"/>
              </w:rPr>
            </w:pPr>
            <w:r>
              <w:rPr>
                <w:sz w:val="16"/>
                <w:szCs w:val="16"/>
              </w:rPr>
              <w:t>5 regions</w:t>
            </w:r>
          </w:p>
        </w:tc>
        <w:tc>
          <w:tcPr>
            <w:tcW w:w="1050" w:type="dxa"/>
            <w:shd w:val="clear" w:color="auto" w:fill="auto"/>
            <w:tcMar>
              <w:top w:w="43" w:type="dxa"/>
              <w:left w:w="43" w:type="dxa"/>
              <w:bottom w:w="43" w:type="dxa"/>
              <w:right w:w="43" w:type="dxa"/>
            </w:tcMar>
          </w:tcPr>
          <w:p w14:paraId="24375DFF" w14:textId="77777777" w:rsidR="000B1011" w:rsidRDefault="00294FD2">
            <w:pPr>
              <w:widowControl w:val="0"/>
              <w:spacing w:line="240" w:lineRule="auto"/>
              <w:rPr>
                <w:sz w:val="16"/>
                <w:szCs w:val="16"/>
              </w:rPr>
            </w:pPr>
            <w:r>
              <w:rPr>
                <w:sz w:val="16"/>
                <w:szCs w:val="16"/>
              </w:rPr>
              <w:t>Sets</w:t>
            </w:r>
          </w:p>
        </w:tc>
      </w:tr>
      <w:tr w:rsidR="000B1011" w14:paraId="4AA94B66" w14:textId="77777777" w:rsidTr="6B526DA6">
        <w:tc>
          <w:tcPr>
            <w:tcW w:w="2370" w:type="dxa"/>
            <w:shd w:val="clear" w:color="auto" w:fill="auto"/>
            <w:tcMar>
              <w:top w:w="43" w:type="dxa"/>
              <w:left w:w="43" w:type="dxa"/>
              <w:bottom w:w="43" w:type="dxa"/>
              <w:right w:w="43" w:type="dxa"/>
            </w:tcMar>
          </w:tcPr>
          <w:p w14:paraId="3E8F8425" w14:textId="77777777" w:rsidR="000B1011" w:rsidRDefault="005166B3">
            <w:pPr>
              <w:widowControl w:val="0"/>
              <w:pBdr>
                <w:top w:val="nil"/>
                <w:left w:val="nil"/>
                <w:bottom w:val="nil"/>
                <w:right w:val="nil"/>
                <w:between w:val="nil"/>
              </w:pBdr>
              <w:spacing w:line="240" w:lineRule="auto"/>
              <w:rPr>
                <w:sz w:val="16"/>
                <w:szCs w:val="16"/>
              </w:rPr>
            </w:pPr>
            <w:hyperlink r:id="rId175">
              <w:r w:rsidR="00294FD2">
                <w:rPr>
                  <w:sz w:val="16"/>
                  <w:szCs w:val="16"/>
                </w:rPr>
                <w:t>(Diamond and Hanan, 1986)</w:t>
              </w:r>
            </w:hyperlink>
          </w:p>
        </w:tc>
        <w:tc>
          <w:tcPr>
            <w:tcW w:w="780" w:type="dxa"/>
            <w:shd w:val="clear" w:color="auto" w:fill="auto"/>
            <w:tcMar>
              <w:top w:w="43" w:type="dxa"/>
              <w:left w:w="43" w:type="dxa"/>
              <w:bottom w:w="43" w:type="dxa"/>
              <w:right w:w="43" w:type="dxa"/>
            </w:tcMar>
          </w:tcPr>
          <w:p w14:paraId="22CD5EAD"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1983</w:t>
            </w:r>
          </w:p>
        </w:tc>
        <w:tc>
          <w:tcPr>
            <w:tcW w:w="1080" w:type="dxa"/>
            <w:shd w:val="clear" w:color="auto" w:fill="auto"/>
            <w:tcMar>
              <w:top w:w="43" w:type="dxa"/>
              <w:left w:w="43" w:type="dxa"/>
              <w:bottom w:w="43" w:type="dxa"/>
              <w:right w:w="43" w:type="dxa"/>
            </w:tcMar>
          </w:tcPr>
          <w:p w14:paraId="3BB5E78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C7F9688" w14:textId="77777777" w:rsidR="000B1011" w:rsidRDefault="00294FD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5BEC89B"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≥8.0” set nets for halibut/flounder</w:t>
            </w:r>
          </w:p>
        </w:tc>
        <w:tc>
          <w:tcPr>
            <w:tcW w:w="2265" w:type="dxa"/>
            <w:shd w:val="clear" w:color="auto" w:fill="auto"/>
            <w:tcMar>
              <w:top w:w="43" w:type="dxa"/>
              <w:left w:w="43" w:type="dxa"/>
              <w:bottom w:w="43" w:type="dxa"/>
              <w:right w:w="43" w:type="dxa"/>
            </w:tcMar>
          </w:tcPr>
          <w:p w14:paraId="1322BD0D"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36BB4DED" w14:textId="77777777" w:rsidR="000B1011" w:rsidRDefault="00294FD2">
            <w:pPr>
              <w:widowControl w:val="0"/>
              <w:spacing w:line="240" w:lineRule="auto"/>
              <w:rPr>
                <w:sz w:val="16"/>
                <w:szCs w:val="16"/>
              </w:rPr>
            </w:pPr>
            <w:r>
              <w:rPr>
                <w:sz w:val="16"/>
                <w:szCs w:val="16"/>
              </w:rPr>
              <w:t>Sets</w:t>
            </w:r>
          </w:p>
        </w:tc>
      </w:tr>
      <w:tr w:rsidR="000B1011" w14:paraId="23E3B102" w14:textId="77777777" w:rsidTr="6B526DA6">
        <w:tc>
          <w:tcPr>
            <w:tcW w:w="2370" w:type="dxa"/>
            <w:shd w:val="clear" w:color="auto" w:fill="auto"/>
            <w:tcMar>
              <w:top w:w="43" w:type="dxa"/>
              <w:left w:w="43" w:type="dxa"/>
              <w:bottom w:w="43" w:type="dxa"/>
              <w:right w:w="43" w:type="dxa"/>
            </w:tcMar>
          </w:tcPr>
          <w:p w14:paraId="5BBE5AC6" w14:textId="77777777" w:rsidR="000B1011" w:rsidRDefault="005166B3">
            <w:pPr>
              <w:widowControl w:val="0"/>
              <w:pBdr>
                <w:top w:val="nil"/>
                <w:left w:val="nil"/>
                <w:bottom w:val="nil"/>
                <w:right w:val="nil"/>
                <w:between w:val="nil"/>
              </w:pBdr>
              <w:spacing w:line="240" w:lineRule="auto"/>
              <w:rPr>
                <w:sz w:val="16"/>
                <w:szCs w:val="16"/>
              </w:rPr>
            </w:pPr>
            <w:hyperlink r:id="rId176">
              <w:r w:rsidR="00294FD2">
                <w:rPr>
                  <w:sz w:val="16"/>
                  <w:szCs w:val="16"/>
                </w:rPr>
                <w:t>(Hanan et al., 1986)</w:t>
              </w:r>
            </w:hyperlink>
          </w:p>
        </w:tc>
        <w:tc>
          <w:tcPr>
            <w:tcW w:w="780" w:type="dxa"/>
            <w:shd w:val="clear" w:color="auto" w:fill="auto"/>
            <w:tcMar>
              <w:top w:w="43" w:type="dxa"/>
              <w:left w:w="43" w:type="dxa"/>
              <w:bottom w:w="43" w:type="dxa"/>
              <w:right w:w="43" w:type="dxa"/>
            </w:tcMar>
          </w:tcPr>
          <w:p w14:paraId="30AD4C27"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1984</w:t>
            </w:r>
          </w:p>
        </w:tc>
        <w:tc>
          <w:tcPr>
            <w:tcW w:w="1080" w:type="dxa"/>
            <w:shd w:val="clear" w:color="auto" w:fill="auto"/>
            <w:tcMar>
              <w:top w:w="43" w:type="dxa"/>
              <w:left w:w="43" w:type="dxa"/>
              <w:bottom w:w="43" w:type="dxa"/>
              <w:right w:w="43" w:type="dxa"/>
            </w:tcMar>
          </w:tcPr>
          <w:p w14:paraId="034F2F11"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FCD49D0" w14:textId="77777777" w:rsidR="000B1011" w:rsidRDefault="00294FD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195719A" w14:textId="77777777" w:rsidR="000B1011" w:rsidRDefault="00294FD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6D3404E6"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7FACD13B" w14:textId="77777777" w:rsidR="000B1011" w:rsidRDefault="00294FD2">
            <w:pPr>
              <w:widowControl w:val="0"/>
              <w:spacing w:line="240" w:lineRule="auto"/>
              <w:rPr>
                <w:sz w:val="16"/>
                <w:szCs w:val="16"/>
              </w:rPr>
            </w:pPr>
            <w:r>
              <w:rPr>
                <w:sz w:val="16"/>
                <w:szCs w:val="16"/>
              </w:rPr>
              <w:t>Sets</w:t>
            </w:r>
          </w:p>
        </w:tc>
      </w:tr>
      <w:tr w:rsidR="000B1011" w14:paraId="1220DEB9" w14:textId="77777777" w:rsidTr="6B526DA6">
        <w:tc>
          <w:tcPr>
            <w:tcW w:w="2370" w:type="dxa"/>
            <w:shd w:val="clear" w:color="auto" w:fill="auto"/>
            <w:tcMar>
              <w:top w:w="43" w:type="dxa"/>
              <w:left w:w="43" w:type="dxa"/>
              <w:bottom w:w="43" w:type="dxa"/>
              <w:right w:w="43" w:type="dxa"/>
            </w:tcMar>
          </w:tcPr>
          <w:p w14:paraId="710A54D8" w14:textId="77777777" w:rsidR="000B1011" w:rsidRDefault="005166B3">
            <w:pPr>
              <w:widowControl w:val="0"/>
              <w:pBdr>
                <w:top w:val="nil"/>
                <w:left w:val="nil"/>
                <w:bottom w:val="nil"/>
                <w:right w:val="nil"/>
                <w:between w:val="nil"/>
              </w:pBdr>
              <w:spacing w:line="240" w:lineRule="auto"/>
              <w:rPr>
                <w:sz w:val="16"/>
                <w:szCs w:val="16"/>
              </w:rPr>
            </w:pPr>
            <w:hyperlink r:id="rId177">
              <w:r w:rsidR="00294FD2">
                <w:rPr>
                  <w:sz w:val="16"/>
                  <w:szCs w:val="16"/>
                </w:rPr>
                <w:t>(Hanan et al., 1987)</w:t>
              </w:r>
            </w:hyperlink>
          </w:p>
        </w:tc>
        <w:tc>
          <w:tcPr>
            <w:tcW w:w="780" w:type="dxa"/>
            <w:shd w:val="clear" w:color="auto" w:fill="auto"/>
            <w:tcMar>
              <w:top w:w="43" w:type="dxa"/>
              <w:left w:w="43" w:type="dxa"/>
              <w:bottom w:w="43" w:type="dxa"/>
              <w:right w:w="43" w:type="dxa"/>
            </w:tcMar>
          </w:tcPr>
          <w:p w14:paraId="3465C85F"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1985</w:t>
            </w:r>
          </w:p>
        </w:tc>
        <w:tc>
          <w:tcPr>
            <w:tcW w:w="1080" w:type="dxa"/>
            <w:shd w:val="clear" w:color="auto" w:fill="auto"/>
            <w:tcMar>
              <w:top w:w="43" w:type="dxa"/>
              <w:left w:w="43" w:type="dxa"/>
              <w:bottom w:w="43" w:type="dxa"/>
              <w:right w:w="43" w:type="dxa"/>
            </w:tcMar>
          </w:tcPr>
          <w:p w14:paraId="3FC4BF8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9F5524B" w14:textId="77777777" w:rsidR="000B1011" w:rsidRDefault="00294FD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36311CA" w14:textId="77777777" w:rsidR="000B1011" w:rsidRDefault="00294FD2">
            <w:pPr>
              <w:widowControl w:val="0"/>
              <w:spacing w:line="240" w:lineRule="auto"/>
              <w:rPr>
                <w:sz w:val="16"/>
                <w:szCs w:val="16"/>
              </w:rPr>
            </w:pPr>
            <w:r>
              <w:rPr>
                <w:sz w:val="16"/>
                <w:szCs w:val="16"/>
              </w:rPr>
              <w:t>Set nets (but not for croaker)</w:t>
            </w:r>
          </w:p>
        </w:tc>
        <w:tc>
          <w:tcPr>
            <w:tcW w:w="2265" w:type="dxa"/>
            <w:shd w:val="clear" w:color="auto" w:fill="auto"/>
            <w:tcMar>
              <w:top w:w="43" w:type="dxa"/>
              <w:left w:w="43" w:type="dxa"/>
              <w:bottom w:w="43" w:type="dxa"/>
              <w:right w:w="43" w:type="dxa"/>
            </w:tcMar>
          </w:tcPr>
          <w:p w14:paraId="1AAE46AE"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2ADA41F3" w14:textId="77777777" w:rsidR="000B1011" w:rsidRDefault="00294FD2">
            <w:pPr>
              <w:widowControl w:val="0"/>
              <w:spacing w:line="240" w:lineRule="auto"/>
              <w:rPr>
                <w:sz w:val="16"/>
                <w:szCs w:val="16"/>
              </w:rPr>
            </w:pPr>
            <w:r>
              <w:rPr>
                <w:sz w:val="16"/>
                <w:szCs w:val="16"/>
              </w:rPr>
              <w:t>Sets</w:t>
            </w:r>
          </w:p>
        </w:tc>
      </w:tr>
      <w:tr w:rsidR="000B1011" w14:paraId="6FC73EF6" w14:textId="77777777" w:rsidTr="6B526DA6">
        <w:tc>
          <w:tcPr>
            <w:tcW w:w="2370" w:type="dxa"/>
            <w:shd w:val="clear" w:color="auto" w:fill="auto"/>
            <w:tcMar>
              <w:top w:w="43" w:type="dxa"/>
              <w:left w:w="43" w:type="dxa"/>
              <w:bottom w:w="43" w:type="dxa"/>
              <w:right w:w="43" w:type="dxa"/>
            </w:tcMar>
          </w:tcPr>
          <w:p w14:paraId="120D11B6" w14:textId="77777777" w:rsidR="000B1011" w:rsidRDefault="005166B3">
            <w:pPr>
              <w:widowControl w:val="0"/>
              <w:pBdr>
                <w:top w:val="nil"/>
                <w:left w:val="nil"/>
                <w:bottom w:val="nil"/>
                <w:right w:val="nil"/>
                <w:between w:val="nil"/>
              </w:pBdr>
              <w:spacing w:line="240" w:lineRule="auto"/>
              <w:rPr>
                <w:color w:val="FF0000"/>
                <w:sz w:val="16"/>
                <w:szCs w:val="16"/>
              </w:rPr>
            </w:pPr>
            <w:hyperlink r:id="rId178">
              <w:r w:rsidR="00294FD2">
                <w:rPr>
                  <w:sz w:val="16"/>
                  <w:szCs w:val="16"/>
                </w:rPr>
                <w:t>(Hanan and Diamond, 1989)</w:t>
              </w:r>
            </w:hyperlink>
          </w:p>
        </w:tc>
        <w:tc>
          <w:tcPr>
            <w:tcW w:w="780" w:type="dxa"/>
            <w:shd w:val="clear" w:color="auto" w:fill="auto"/>
            <w:tcMar>
              <w:top w:w="43" w:type="dxa"/>
              <w:left w:w="43" w:type="dxa"/>
              <w:bottom w:w="43" w:type="dxa"/>
              <w:right w:w="43" w:type="dxa"/>
            </w:tcMar>
          </w:tcPr>
          <w:p w14:paraId="1A6D36EE"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1986</w:t>
            </w:r>
          </w:p>
        </w:tc>
        <w:tc>
          <w:tcPr>
            <w:tcW w:w="1080" w:type="dxa"/>
            <w:shd w:val="clear" w:color="auto" w:fill="auto"/>
            <w:tcMar>
              <w:top w:w="43" w:type="dxa"/>
              <w:left w:w="43" w:type="dxa"/>
              <w:bottom w:w="43" w:type="dxa"/>
              <w:right w:w="43" w:type="dxa"/>
            </w:tcMar>
          </w:tcPr>
          <w:p w14:paraId="6AE10AB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6643E62" w14:textId="77777777" w:rsidR="000B1011" w:rsidRDefault="00294FD2">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5EBA08D8" w14:textId="77777777" w:rsidR="000B1011" w:rsidRDefault="00294FD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21F23F1B" w14:textId="77777777" w:rsidR="000B1011" w:rsidRDefault="00294FD2">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656BB337" w14:textId="77777777" w:rsidR="000B1011" w:rsidRDefault="00294FD2">
            <w:pPr>
              <w:widowControl w:val="0"/>
              <w:spacing w:line="240" w:lineRule="auto"/>
              <w:rPr>
                <w:sz w:val="16"/>
                <w:szCs w:val="16"/>
              </w:rPr>
            </w:pPr>
            <w:r>
              <w:rPr>
                <w:sz w:val="16"/>
                <w:szCs w:val="16"/>
              </w:rPr>
              <w:t>Sets</w:t>
            </w:r>
          </w:p>
        </w:tc>
      </w:tr>
      <w:tr w:rsidR="000B1011" w14:paraId="300A2DEC" w14:textId="77777777" w:rsidTr="6B526DA6">
        <w:tc>
          <w:tcPr>
            <w:tcW w:w="2370" w:type="dxa"/>
            <w:shd w:val="clear" w:color="auto" w:fill="auto"/>
            <w:tcMar>
              <w:top w:w="43" w:type="dxa"/>
              <w:left w:w="43" w:type="dxa"/>
              <w:bottom w:w="43" w:type="dxa"/>
              <w:right w:w="43" w:type="dxa"/>
            </w:tcMar>
          </w:tcPr>
          <w:p w14:paraId="49C7587B" w14:textId="77777777" w:rsidR="000B1011" w:rsidRDefault="005166B3">
            <w:pPr>
              <w:widowControl w:val="0"/>
              <w:pBdr>
                <w:top w:val="nil"/>
                <w:left w:val="nil"/>
                <w:bottom w:val="nil"/>
                <w:right w:val="nil"/>
                <w:between w:val="nil"/>
              </w:pBdr>
              <w:spacing w:line="240" w:lineRule="auto"/>
              <w:rPr>
                <w:color w:val="FF0000"/>
                <w:sz w:val="16"/>
                <w:szCs w:val="16"/>
              </w:rPr>
            </w:pPr>
            <w:hyperlink r:id="rId179">
              <w:r w:rsidR="00294FD2">
                <w:rPr>
                  <w:sz w:val="16"/>
                  <w:szCs w:val="16"/>
                </w:rPr>
                <w:t>(Konno, 1990)</w:t>
              </w:r>
            </w:hyperlink>
          </w:p>
        </w:tc>
        <w:tc>
          <w:tcPr>
            <w:tcW w:w="780" w:type="dxa"/>
            <w:shd w:val="clear" w:color="auto" w:fill="auto"/>
            <w:tcMar>
              <w:top w:w="43" w:type="dxa"/>
              <w:left w:w="43" w:type="dxa"/>
              <w:bottom w:w="43" w:type="dxa"/>
              <w:right w:w="43" w:type="dxa"/>
            </w:tcMar>
          </w:tcPr>
          <w:p w14:paraId="7F9A3CEC"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1987</w:t>
            </w:r>
          </w:p>
        </w:tc>
        <w:tc>
          <w:tcPr>
            <w:tcW w:w="1080" w:type="dxa"/>
            <w:shd w:val="clear" w:color="auto" w:fill="auto"/>
            <w:tcMar>
              <w:top w:w="43" w:type="dxa"/>
              <w:left w:w="43" w:type="dxa"/>
              <w:bottom w:w="43" w:type="dxa"/>
              <w:right w:w="43" w:type="dxa"/>
            </w:tcMar>
          </w:tcPr>
          <w:p w14:paraId="5B202C8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C5A4954" w14:textId="77777777" w:rsidR="000B1011" w:rsidRDefault="00294FD2">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2EBC247C" w14:textId="77777777" w:rsidR="000B1011" w:rsidRDefault="00294FD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02D08463" w14:textId="77777777" w:rsidR="000B1011" w:rsidRDefault="00294FD2">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14738D8E" w14:textId="77777777" w:rsidR="000B1011" w:rsidRDefault="00294FD2">
            <w:pPr>
              <w:widowControl w:val="0"/>
              <w:spacing w:line="240" w:lineRule="auto"/>
              <w:rPr>
                <w:sz w:val="16"/>
                <w:szCs w:val="16"/>
              </w:rPr>
            </w:pPr>
            <w:r>
              <w:rPr>
                <w:sz w:val="16"/>
                <w:szCs w:val="16"/>
              </w:rPr>
              <w:t>Sets</w:t>
            </w:r>
          </w:p>
        </w:tc>
      </w:tr>
      <w:tr w:rsidR="000B1011" w14:paraId="069E9DD5" w14:textId="77777777" w:rsidTr="6B526DA6">
        <w:tc>
          <w:tcPr>
            <w:tcW w:w="2370" w:type="dxa"/>
            <w:shd w:val="clear" w:color="auto" w:fill="auto"/>
            <w:tcMar>
              <w:top w:w="43" w:type="dxa"/>
              <w:left w:w="43" w:type="dxa"/>
              <w:bottom w:w="43" w:type="dxa"/>
              <w:right w:w="43" w:type="dxa"/>
            </w:tcMar>
          </w:tcPr>
          <w:p w14:paraId="11907D18" w14:textId="77777777" w:rsidR="000B1011" w:rsidRDefault="005166B3">
            <w:pPr>
              <w:widowControl w:val="0"/>
              <w:pBdr>
                <w:top w:val="nil"/>
                <w:left w:val="nil"/>
                <w:bottom w:val="nil"/>
                <w:right w:val="nil"/>
                <w:between w:val="nil"/>
              </w:pBdr>
              <w:spacing w:line="240" w:lineRule="auto"/>
              <w:rPr>
                <w:color w:val="FF0000"/>
                <w:sz w:val="16"/>
                <w:szCs w:val="16"/>
              </w:rPr>
            </w:pPr>
            <w:hyperlink r:id="rId180">
              <w:r w:rsidR="00294FD2">
                <w:rPr>
                  <w:sz w:val="16"/>
                  <w:szCs w:val="16"/>
                </w:rPr>
                <w:t>(Perkins et al., 1994)</w:t>
              </w:r>
            </w:hyperlink>
          </w:p>
        </w:tc>
        <w:tc>
          <w:tcPr>
            <w:tcW w:w="780" w:type="dxa"/>
            <w:shd w:val="clear" w:color="auto" w:fill="auto"/>
            <w:tcMar>
              <w:top w:w="43" w:type="dxa"/>
              <w:left w:w="43" w:type="dxa"/>
              <w:bottom w:w="43" w:type="dxa"/>
              <w:right w:w="43" w:type="dxa"/>
            </w:tcMar>
          </w:tcPr>
          <w:p w14:paraId="6F1BCAB2"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1988-90</w:t>
            </w:r>
          </w:p>
        </w:tc>
        <w:tc>
          <w:tcPr>
            <w:tcW w:w="1080" w:type="dxa"/>
            <w:shd w:val="clear" w:color="auto" w:fill="auto"/>
            <w:tcMar>
              <w:top w:w="43" w:type="dxa"/>
              <w:left w:w="43" w:type="dxa"/>
              <w:bottom w:w="43" w:type="dxa"/>
              <w:right w:w="43" w:type="dxa"/>
            </w:tcMar>
          </w:tcPr>
          <w:p w14:paraId="183C0BB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29A71D3"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0A0D9FA5"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47B2374F"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B00BEA6" w14:textId="77777777" w:rsidR="000B1011" w:rsidRDefault="00294FD2">
            <w:pPr>
              <w:widowControl w:val="0"/>
              <w:spacing w:line="240" w:lineRule="auto"/>
              <w:rPr>
                <w:sz w:val="16"/>
                <w:szCs w:val="16"/>
              </w:rPr>
            </w:pPr>
            <w:r>
              <w:rPr>
                <w:sz w:val="16"/>
                <w:szCs w:val="16"/>
              </w:rPr>
              <w:t>Vessel-day</w:t>
            </w:r>
          </w:p>
        </w:tc>
      </w:tr>
      <w:tr w:rsidR="000B1011" w14:paraId="3BAAB44A" w14:textId="77777777" w:rsidTr="6B526DA6">
        <w:tc>
          <w:tcPr>
            <w:tcW w:w="2370" w:type="dxa"/>
            <w:shd w:val="clear" w:color="auto" w:fill="auto"/>
            <w:tcMar>
              <w:top w:w="43" w:type="dxa"/>
              <w:left w:w="43" w:type="dxa"/>
              <w:bottom w:w="43" w:type="dxa"/>
              <w:right w:w="43" w:type="dxa"/>
            </w:tcMar>
          </w:tcPr>
          <w:p w14:paraId="0E199859" w14:textId="77777777" w:rsidR="000B1011" w:rsidRDefault="005166B3">
            <w:pPr>
              <w:widowControl w:val="0"/>
              <w:pBdr>
                <w:top w:val="nil"/>
                <w:left w:val="nil"/>
                <w:bottom w:val="nil"/>
                <w:right w:val="nil"/>
                <w:between w:val="nil"/>
              </w:pBdr>
              <w:spacing w:line="240" w:lineRule="auto"/>
              <w:rPr>
                <w:color w:val="FF0000"/>
                <w:sz w:val="16"/>
                <w:szCs w:val="16"/>
              </w:rPr>
            </w:pPr>
            <w:hyperlink r:id="rId181">
              <w:r w:rsidR="00294FD2">
                <w:rPr>
                  <w:sz w:val="16"/>
                  <w:szCs w:val="16"/>
                </w:rPr>
                <w:t>(Lennert et al., 1994)</w:t>
              </w:r>
            </w:hyperlink>
          </w:p>
        </w:tc>
        <w:tc>
          <w:tcPr>
            <w:tcW w:w="780" w:type="dxa"/>
            <w:shd w:val="clear" w:color="auto" w:fill="auto"/>
            <w:tcMar>
              <w:top w:w="43" w:type="dxa"/>
              <w:left w:w="43" w:type="dxa"/>
              <w:bottom w:w="43" w:type="dxa"/>
              <w:right w:w="43" w:type="dxa"/>
            </w:tcMar>
          </w:tcPr>
          <w:p w14:paraId="06F64901"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315B677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A9CC0E8" w14:textId="77777777" w:rsidR="000B1011" w:rsidRDefault="00294FD2">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AA1501D"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698B151E"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7B5FCAA" w14:textId="77777777" w:rsidR="000B1011" w:rsidRDefault="00294FD2">
            <w:pPr>
              <w:widowControl w:val="0"/>
              <w:spacing w:line="240" w:lineRule="auto"/>
              <w:rPr>
                <w:sz w:val="16"/>
                <w:szCs w:val="16"/>
              </w:rPr>
            </w:pPr>
            <w:r>
              <w:rPr>
                <w:sz w:val="16"/>
                <w:szCs w:val="16"/>
              </w:rPr>
              <w:t>Vessel-day</w:t>
            </w:r>
          </w:p>
        </w:tc>
      </w:tr>
      <w:tr w:rsidR="000B1011" w14:paraId="629F845F" w14:textId="77777777" w:rsidTr="6B526DA6">
        <w:tc>
          <w:tcPr>
            <w:tcW w:w="2370" w:type="dxa"/>
            <w:shd w:val="clear" w:color="auto" w:fill="auto"/>
            <w:tcMar>
              <w:top w:w="43" w:type="dxa"/>
              <w:left w:w="43" w:type="dxa"/>
              <w:bottom w:w="43" w:type="dxa"/>
              <w:right w:w="43" w:type="dxa"/>
            </w:tcMar>
          </w:tcPr>
          <w:p w14:paraId="1ED34D02" w14:textId="77777777" w:rsidR="000B1011" w:rsidRDefault="005166B3">
            <w:pPr>
              <w:widowControl w:val="0"/>
              <w:pBdr>
                <w:top w:val="nil"/>
                <w:left w:val="nil"/>
                <w:bottom w:val="nil"/>
                <w:right w:val="nil"/>
                <w:between w:val="nil"/>
              </w:pBdr>
              <w:spacing w:line="240" w:lineRule="auto"/>
              <w:rPr>
                <w:color w:val="FF0000"/>
                <w:sz w:val="16"/>
                <w:szCs w:val="16"/>
              </w:rPr>
            </w:pPr>
            <w:hyperlink r:id="rId182">
              <w:r w:rsidR="00294FD2">
                <w:rPr>
                  <w:sz w:val="16"/>
                  <w:szCs w:val="16"/>
                </w:rPr>
                <w:t>(Perkins et al., 1992a)</w:t>
              </w:r>
            </w:hyperlink>
          </w:p>
        </w:tc>
        <w:tc>
          <w:tcPr>
            <w:tcW w:w="780" w:type="dxa"/>
            <w:shd w:val="clear" w:color="auto" w:fill="auto"/>
            <w:tcMar>
              <w:top w:w="43" w:type="dxa"/>
              <w:left w:w="43" w:type="dxa"/>
              <w:bottom w:w="43" w:type="dxa"/>
              <w:right w:w="43" w:type="dxa"/>
            </w:tcMar>
          </w:tcPr>
          <w:p w14:paraId="2B3DFC33"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04010C6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7452654"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2DC41B9"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≥8.0” nets for halibut/angel shark</w:t>
            </w:r>
          </w:p>
        </w:tc>
        <w:tc>
          <w:tcPr>
            <w:tcW w:w="2265" w:type="dxa"/>
            <w:shd w:val="clear" w:color="auto" w:fill="auto"/>
            <w:tcMar>
              <w:top w:w="43" w:type="dxa"/>
              <w:left w:w="43" w:type="dxa"/>
              <w:bottom w:w="43" w:type="dxa"/>
              <w:right w:w="43" w:type="dxa"/>
            </w:tcMar>
          </w:tcPr>
          <w:p w14:paraId="06D254EA" w14:textId="77777777" w:rsidR="000B1011" w:rsidRDefault="00294FD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4E104E7A" w14:textId="77777777" w:rsidR="000B1011" w:rsidRDefault="00294FD2">
            <w:pPr>
              <w:widowControl w:val="0"/>
              <w:spacing w:line="240" w:lineRule="auto"/>
              <w:rPr>
                <w:sz w:val="16"/>
                <w:szCs w:val="16"/>
              </w:rPr>
            </w:pPr>
            <w:r>
              <w:rPr>
                <w:sz w:val="16"/>
                <w:szCs w:val="16"/>
              </w:rPr>
              <w:t>Sets</w:t>
            </w:r>
          </w:p>
        </w:tc>
      </w:tr>
      <w:tr w:rsidR="000B1011" w14:paraId="355D4448" w14:textId="77777777" w:rsidTr="6B526DA6">
        <w:tc>
          <w:tcPr>
            <w:tcW w:w="2370" w:type="dxa"/>
            <w:shd w:val="clear" w:color="auto" w:fill="auto"/>
            <w:tcMar>
              <w:top w:w="43" w:type="dxa"/>
              <w:left w:w="43" w:type="dxa"/>
              <w:bottom w:w="43" w:type="dxa"/>
              <w:right w:w="43" w:type="dxa"/>
            </w:tcMar>
          </w:tcPr>
          <w:p w14:paraId="1CA6197D" w14:textId="77777777" w:rsidR="000B1011" w:rsidRDefault="005166B3">
            <w:pPr>
              <w:widowControl w:val="0"/>
              <w:pBdr>
                <w:top w:val="nil"/>
                <w:left w:val="nil"/>
                <w:bottom w:val="nil"/>
                <w:right w:val="nil"/>
                <w:between w:val="nil"/>
              </w:pBdr>
              <w:spacing w:line="240" w:lineRule="auto"/>
              <w:rPr>
                <w:color w:val="FF0000"/>
                <w:sz w:val="16"/>
                <w:szCs w:val="16"/>
              </w:rPr>
            </w:pPr>
            <w:hyperlink r:id="rId183">
              <w:r w:rsidR="00294FD2">
                <w:rPr>
                  <w:sz w:val="16"/>
                  <w:szCs w:val="16"/>
                </w:rPr>
                <w:t>(Perkins et al., 1992b)</w:t>
              </w:r>
            </w:hyperlink>
          </w:p>
        </w:tc>
        <w:tc>
          <w:tcPr>
            <w:tcW w:w="780" w:type="dxa"/>
            <w:shd w:val="clear" w:color="auto" w:fill="auto"/>
            <w:tcMar>
              <w:top w:w="43" w:type="dxa"/>
              <w:left w:w="43" w:type="dxa"/>
              <w:bottom w:w="43" w:type="dxa"/>
              <w:right w:w="43" w:type="dxa"/>
            </w:tcMar>
          </w:tcPr>
          <w:p w14:paraId="2B2C963F"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1991</w:t>
            </w:r>
          </w:p>
        </w:tc>
        <w:tc>
          <w:tcPr>
            <w:tcW w:w="1080" w:type="dxa"/>
            <w:shd w:val="clear" w:color="auto" w:fill="auto"/>
            <w:tcMar>
              <w:top w:w="43" w:type="dxa"/>
              <w:left w:w="43" w:type="dxa"/>
              <w:bottom w:w="43" w:type="dxa"/>
              <w:right w:w="43" w:type="dxa"/>
            </w:tcMar>
          </w:tcPr>
          <w:p w14:paraId="688CAD73"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7E70850"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536E8B5"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568A6D80" w14:textId="77777777" w:rsidR="000B1011" w:rsidRDefault="00294FD2" w:rsidP="6B526DA6">
            <w:pPr>
              <w:widowControl w:val="0"/>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1797AA2F" w14:textId="77777777" w:rsidR="000B1011" w:rsidRDefault="00294FD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30688905" w14:textId="77777777" w:rsidR="000B1011" w:rsidRDefault="00294FD2">
            <w:pPr>
              <w:widowControl w:val="0"/>
              <w:spacing w:line="240" w:lineRule="auto"/>
              <w:rPr>
                <w:sz w:val="16"/>
                <w:szCs w:val="16"/>
              </w:rPr>
            </w:pPr>
            <w:r>
              <w:rPr>
                <w:sz w:val="16"/>
                <w:szCs w:val="16"/>
              </w:rPr>
              <w:t>Vessel-day</w:t>
            </w:r>
          </w:p>
        </w:tc>
      </w:tr>
      <w:tr w:rsidR="000B1011" w14:paraId="064D1340" w14:textId="77777777" w:rsidTr="6B526DA6">
        <w:tc>
          <w:tcPr>
            <w:tcW w:w="2370" w:type="dxa"/>
            <w:shd w:val="clear" w:color="auto" w:fill="auto"/>
            <w:tcMar>
              <w:top w:w="43" w:type="dxa"/>
              <w:left w:w="43" w:type="dxa"/>
              <w:bottom w:w="43" w:type="dxa"/>
              <w:right w:w="43" w:type="dxa"/>
            </w:tcMar>
          </w:tcPr>
          <w:p w14:paraId="5611523A" w14:textId="77777777" w:rsidR="000B1011" w:rsidRDefault="005166B3">
            <w:pPr>
              <w:widowControl w:val="0"/>
              <w:pBdr>
                <w:top w:val="nil"/>
                <w:left w:val="nil"/>
                <w:bottom w:val="nil"/>
                <w:right w:val="nil"/>
                <w:between w:val="nil"/>
              </w:pBdr>
              <w:spacing w:line="240" w:lineRule="auto"/>
              <w:rPr>
                <w:sz w:val="16"/>
                <w:szCs w:val="16"/>
              </w:rPr>
            </w:pPr>
            <w:hyperlink r:id="rId184">
              <w:r w:rsidR="00294FD2">
                <w:rPr>
                  <w:sz w:val="16"/>
                  <w:szCs w:val="16"/>
                </w:rPr>
                <w:t>(Julian, 1993)</w:t>
              </w:r>
            </w:hyperlink>
          </w:p>
        </w:tc>
        <w:tc>
          <w:tcPr>
            <w:tcW w:w="780" w:type="dxa"/>
            <w:shd w:val="clear" w:color="auto" w:fill="auto"/>
            <w:tcMar>
              <w:top w:w="43" w:type="dxa"/>
              <w:left w:w="43" w:type="dxa"/>
              <w:bottom w:w="43" w:type="dxa"/>
              <w:right w:w="43" w:type="dxa"/>
            </w:tcMar>
          </w:tcPr>
          <w:p w14:paraId="718C4D44"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1992</w:t>
            </w:r>
          </w:p>
        </w:tc>
        <w:tc>
          <w:tcPr>
            <w:tcW w:w="1080" w:type="dxa"/>
            <w:shd w:val="clear" w:color="auto" w:fill="auto"/>
            <w:tcMar>
              <w:top w:w="43" w:type="dxa"/>
              <w:left w:w="43" w:type="dxa"/>
              <w:bottom w:w="43" w:type="dxa"/>
              <w:right w:w="43" w:type="dxa"/>
            </w:tcMar>
          </w:tcPr>
          <w:p w14:paraId="2E7D0D8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E7C0BF9"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47E3F778"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0F999049" w14:textId="77777777" w:rsidR="000B1011" w:rsidRDefault="00294FD2">
            <w:pPr>
              <w:widowControl w:val="0"/>
              <w:spacing w:line="240" w:lineRule="auto"/>
              <w:rPr>
                <w:sz w:val="16"/>
                <w:szCs w:val="16"/>
              </w:rPr>
            </w:pPr>
            <w:r>
              <w:rPr>
                <w:sz w:val="16"/>
                <w:szCs w:val="16"/>
              </w:rPr>
              <w:t>4 regions: quarterly</w:t>
            </w:r>
          </w:p>
        </w:tc>
        <w:tc>
          <w:tcPr>
            <w:tcW w:w="1050" w:type="dxa"/>
            <w:shd w:val="clear" w:color="auto" w:fill="auto"/>
            <w:tcMar>
              <w:top w:w="43" w:type="dxa"/>
              <w:left w:w="43" w:type="dxa"/>
              <w:bottom w:w="43" w:type="dxa"/>
              <w:right w:w="43" w:type="dxa"/>
            </w:tcMar>
          </w:tcPr>
          <w:p w14:paraId="11410442" w14:textId="77777777" w:rsidR="000B1011" w:rsidRDefault="00294FD2">
            <w:pPr>
              <w:widowControl w:val="0"/>
              <w:spacing w:line="240" w:lineRule="auto"/>
              <w:rPr>
                <w:sz w:val="16"/>
                <w:szCs w:val="16"/>
              </w:rPr>
            </w:pPr>
            <w:r>
              <w:rPr>
                <w:sz w:val="16"/>
                <w:szCs w:val="16"/>
              </w:rPr>
              <w:t>Vessel-day</w:t>
            </w:r>
          </w:p>
        </w:tc>
      </w:tr>
      <w:tr w:rsidR="000B1011" w14:paraId="533D1339" w14:textId="77777777" w:rsidTr="6B526DA6">
        <w:tc>
          <w:tcPr>
            <w:tcW w:w="2370" w:type="dxa"/>
            <w:shd w:val="clear" w:color="auto" w:fill="auto"/>
            <w:tcMar>
              <w:top w:w="43" w:type="dxa"/>
              <w:left w:w="43" w:type="dxa"/>
              <w:bottom w:w="43" w:type="dxa"/>
              <w:right w:w="43" w:type="dxa"/>
            </w:tcMar>
          </w:tcPr>
          <w:p w14:paraId="55E8255D" w14:textId="77777777" w:rsidR="000B1011" w:rsidRDefault="005166B3">
            <w:pPr>
              <w:widowControl w:val="0"/>
              <w:pBdr>
                <w:top w:val="nil"/>
                <w:left w:val="nil"/>
                <w:bottom w:val="nil"/>
                <w:right w:val="nil"/>
                <w:between w:val="nil"/>
              </w:pBdr>
              <w:spacing w:line="240" w:lineRule="auto"/>
              <w:rPr>
                <w:color w:val="FF0000"/>
                <w:sz w:val="16"/>
                <w:szCs w:val="16"/>
              </w:rPr>
            </w:pPr>
            <w:hyperlink r:id="rId185">
              <w:r w:rsidR="00294FD2">
                <w:rPr>
                  <w:sz w:val="16"/>
                  <w:szCs w:val="16"/>
                </w:rPr>
                <w:t>(Julian, 1994)</w:t>
              </w:r>
            </w:hyperlink>
          </w:p>
        </w:tc>
        <w:tc>
          <w:tcPr>
            <w:tcW w:w="780" w:type="dxa"/>
            <w:shd w:val="clear" w:color="auto" w:fill="auto"/>
            <w:tcMar>
              <w:top w:w="43" w:type="dxa"/>
              <w:left w:w="43" w:type="dxa"/>
              <w:bottom w:w="43" w:type="dxa"/>
              <w:right w:w="43" w:type="dxa"/>
            </w:tcMar>
          </w:tcPr>
          <w:p w14:paraId="45EE3395"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1993</w:t>
            </w:r>
          </w:p>
        </w:tc>
        <w:tc>
          <w:tcPr>
            <w:tcW w:w="1080" w:type="dxa"/>
            <w:shd w:val="clear" w:color="auto" w:fill="auto"/>
            <w:tcMar>
              <w:top w:w="43" w:type="dxa"/>
              <w:left w:w="43" w:type="dxa"/>
              <w:bottom w:w="43" w:type="dxa"/>
              <w:right w:w="43" w:type="dxa"/>
            </w:tcMar>
          </w:tcPr>
          <w:p w14:paraId="5E3DA9F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EADD2C6" w14:textId="77777777" w:rsidR="000B1011" w:rsidRDefault="00294FD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D7BEDAA" w14:textId="77777777" w:rsidR="000B1011" w:rsidRDefault="00294FD2">
            <w:pPr>
              <w:widowControl w:val="0"/>
              <w:spacing w:line="240" w:lineRule="auto"/>
              <w:rPr>
                <w:sz w:val="16"/>
                <w:szCs w:val="16"/>
              </w:rPr>
            </w:pPr>
            <w:r>
              <w:rPr>
                <w:sz w:val="16"/>
                <w:szCs w:val="16"/>
              </w:rPr>
              <w:t>Set nets for halibut</w:t>
            </w:r>
          </w:p>
        </w:tc>
        <w:tc>
          <w:tcPr>
            <w:tcW w:w="2265" w:type="dxa"/>
            <w:shd w:val="clear" w:color="auto" w:fill="auto"/>
            <w:tcMar>
              <w:top w:w="43" w:type="dxa"/>
              <w:left w:w="43" w:type="dxa"/>
              <w:bottom w:w="43" w:type="dxa"/>
              <w:right w:w="43" w:type="dxa"/>
            </w:tcMar>
          </w:tcPr>
          <w:p w14:paraId="465976A3" w14:textId="77777777" w:rsidR="000B1011" w:rsidRDefault="00294FD2">
            <w:pPr>
              <w:widowControl w:val="0"/>
              <w:spacing w:line="240" w:lineRule="auto"/>
              <w:rPr>
                <w:sz w:val="16"/>
                <w:szCs w:val="16"/>
              </w:rPr>
            </w:pPr>
            <w:r>
              <w:rPr>
                <w:sz w:val="16"/>
                <w:szCs w:val="16"/>
              </w:rPr>
              <w:t>4 regions</w:t>
            </w:r>
          </w:p>
        </w:tc>
        <w:tc>
          <w:tcPr>
            <w:tcW w:w="1050" w:type="dxa"/>
            <w:shd w:val="clear" w:color="auto" w:fill="auto"/>
            <w:tcMar>
              <w:top w:w="43" w:type="dxa"/>
              <w:left w:w="43" w:type="dxa"/>
              <w:bottom w:w="43" w:type="dxa"/>
              <w:right w:w="43" w:type="dxa"/>
            </w:tcMar>
          </w:tcPr>
          <w:p w14:paraId="712929FF" w14:textId="77777777" w:rsidR="000B1011" w:rsidRDefault="00294FD2">
            <w:pPr>
              <w:widowControl w:val="0"/>
              <w:spacing w:line="240" w:lineRule="auto"/>
              <w:rPr>
                <w:sz w:val="16"/>
                <w:szCs w:val="16"/>
              </w:rPr>
            </w:pPr>
            <w:r>
              <w:rPr>
                <w:sz w:val="16"/>
                <w:szCs w:val="16"/>
              </w:rPr>
              <w:t>Vessel-day</w:t>
            </w:r>
          </w:p>
        </w:tc>
      </w:tr>
      <w:tr w:rsidR="000B1011" w14:paraId="723F99DA" w14:textId="77777777" w:rsidTr="6B526DA6">
        <w:tc>
          <w:tcPr>
            <w:tcW w:w="2370" w:type="dxa"/>
            <w:shd w:val="clear" w:color="auto" w:fill="auto"/>
            <w:tcMar>
              <w:top w:w="43" w:type="dxa"/>
              <w:left w:w="43" w:type="dxa"/>
              <w:bottom w:w="43" w:type="dxa"/>
              <w:right w:w="43" w:type="dxa"/>
            </w:tcMar>
          </w:tcPr>
          <w:p w14:paraId="691747A6" w14:textId="77777777" w:rsidR="000B1011" w:rsidRDefault="005166B3">
            <w:pPr>
              <w:widowControl w:val="0"/>
              <w:pBdr>
                <w:top w:val="nil"/>
                <w:left w:val="nil"/>
                <w:bottom w:val="nil"/>
                <w:right w:val="nil"/>
                <w:between w:val="nil"/>
              </w:pBdr>
              <w:spacing w:line="240" w:lineRule="auto"/>
              <w:rPr>
                <w:sz w:val="16"/>
                <w:szCs w:val="16"/>
              </w:rPr>
            </w:pPr>
            <w:hyperlink r:id="rId186">
              <w:r w:rsidR="00294FD2">
                <w:rPr>
                  <w:sz w:val="16"/>
                  <w:szCs w:val="16"/>
                </w:rPr>
                <w:t>(Julian and Beeson, 1998)</w:t>
              </w:r>
            </w:hyperlink>
          </w:p>
        </w:tc>
        <w:tc>
          <w:tcPr>
            <w:tcW w:w="780" w:type="dxa"/>
            <w:shd w:val="clear" w:color="auto" w:fill="auto"/>
            <w:tcMar>
              <w:top w:w="43" w:type="dxa"/>
              <w:left w:w="43" w:type="dxa"/>
              <w:bottom w:w="43" w:type="dxa"/>
              <w:right w:w="43" w:type="dxa"/>
            </w:tcMar>
          </w:tcPr>
          <w:p w14:paraId="3D249242"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1990-95</w:t>
            </w:r>
          </w:p>
        </w:tc>
        <w:tc>
          <w:tcPr>
            <w:tcW w:w="1080" w:type="dxa"/>
            <w:shd w:val="clear" w:color="auto" w:fill="auto"/>
            <w:tcMar>
              <w:top w:w="43" w:type="dxa"/>
              <w:left w:w="43" w:type="dxa"/>
              <w:bottom w:w="43" w:type="dxa"/>
              <w:right w:w="43" w:type="dxa"/>
            </w:tcMar>
          </w:tcPr>
          <w:p w14:paraId="3F0BB77B"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F8ACACA" w14:textId="77777777" w:rsidR="000B1011" w:rsidRDefault="00294FD2">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4A9290CE"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73CA1E7A" w14:textId="77777777" w:rsidR="000B1011" w:rsidRDefault="00294FD2" w:rsidP="6B526DA6">
            <w:pPr>
              <w:widowControl w:val="0"/>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2C0020E3" w14:textId="77777777" w:rsidR="000B1011" w:rsidRDefault="00294FD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BFA73F7" w14:textId="77777777" w:rsidR="000B1011" w:rsidRDefault="00294FD2">
            <w:pPr>
              <w:widowControl w:val="0"/>
              <w:spacing w:line="240" w:lineRule="auto"/>
              <w:rPr>
                <w:sz w:val="16"/>
                <w:szCs w:val="16"/>
              </w:rPr>
            </w:pPr>
            <w:r>
              <w:rPr>
                <w:sz w:val="16"/>
                <w:szCs w:val="16"/>
              </w:rPr>
              <w:t>Vessel-day</w:t>
            </w:r>
          </w:p>
        </w:tc>
      </w:tr>
      <w:tr w:rsidR="000B1011" w14:paraId="0C97AC47" w14:textId="77777777" w:rsidTr="6B526DA6">
        <w:tc>
          <w:tcPr>
            <w:tcW w:w="2370" w:type="dxa"/>
            <w:shd w:val="clear" w:color="auto" w:fill="auto"/>
            <w:tcMar>
              <w:top w:w="43" w:type="dxa"/>
              <w:left w:w="43" w:type="dxa"/>
              <w:bottom w:w="43" w:type="dxa"/>
              <w:right w:w="43" w:type="dxa"/>
            </w:tcMar>
          </w:tcPr>
          <w:p w14:paraId="0CFE3935" w14:textId="77777777" w:rsidR="000B1011" w:rsidRDefault="005166B3">
            <w:pPr>
              <w:widowControl w:val="0"/>
              <w:spacing w:line="240" w:lineRule="auto"/>
              <w:rPr>
                <w:sz w:val="16"/>
                <w:szCs w:val="16"/>
              </w:rPr>
            </w:pPr>
            <w:hyperlink r:id="rId187">
              <w:r w:rsidR="00294FD2">
                <w:rPr>
                  <w:sz w:val="16"/>
                  <w:szCs w:val="16"/>
                </w:rPr>
                <w:t>(Cameron and Forney, 1999)</w:t>
              </w:r>
            </w:hyperlink>
          </w:p>
        </w:tc>
        <w:tc>
          <w:tcPr>
            <w:tcW w:w="780" w:type="dxa"/>
            <w:shd w:val="clear" w:color="auto" w:fill="auto"/>
            <w:tcMar>
              <w:top w:w="43" w:type="dxa"/>
              <w:left w:w="43" w:type="dxa"/>
              <w:bottom w:w="43" w:type="dxa"/>
              <w:right w:w="43" w:type="dxa"/>
            </w:tcMar>
          </w:tcPr>
          <w:p w14:paraId="0FE56738"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1997-98</w:t>
            </w:r>
          </w:p>
        </w:tc>
        <w:tc>
          <w:tcPr>
            <w:tcW w:w="1080" w:type="dxa"/>
            <w:shd w:val="clear" w:color="auto" w:fill="auto"/>
            <w:tcMar>
              <w:top w:w="43" w:type="dxa"/>
              <w:left w:w="43" w:type="dxa"/>
              <w:bottom w:w="43" w:type="dxa"/>
              <w:right w:w="43" w:type="dxa"/>
            </w:tcMar>
          </w:tcPr>
          <w:p w14:paraId="6EB59553" w14:textId="77777777" w:rsidR="000B1011" w:rsidRDefault="000B1011">
            <w:pPr>
              <w:widowControl w:val="0"/>
              <w:pBdr>
                <w:top w:val="nil"/>
                <w:left w:val="nil"/>
                <w:bottom w:val="nil"/>
                <w:right w:val="nil"/>
                <w:between w:val="nil"/>
              </w:pBdr>
              <w:spacing w:line="240" w:lineRule="auto"/>
              <w:rPr>
                <w:sz w:val="16"/>
                <w:szCs w:val="16"/>
              </w:rPr>
            </w:pPr>
          </w:p>
        </w:tc>
        <w:tc>
          <w:tcPr>
            <w:tcW w:w="2850" w:type="dxa"/>
            <w:shd w:val="clear" w:color="auto" w:fill="auto"/>
            <w:tcMar>
              <w:top w:w="43" w:type="dxa"/>
              <w:left w:w="43" w:type="dxa"/>
              <w:bottom w:w="43" w:type="dxa"/>
              <w:right w:w="43" w:type="dxa"/>
            </w:tcMar>
          </w:tcPr>
          <w:p w14:paraId="472E8404" w14:textId="77777777" w:rsidR="000B1011" w:rsidRDefault="00294FD2">
            <w:pPr>
              <w:widowControl w:val="0"/>
              <w:pBdr>
                <w:top w:val="nil"/>
                <w:left w:val="nil"/>
                <w:bottom w:val="nil"/>
                <w:right w:val="nil"/>
                <w:between w:val="nil"/>
              </w:pBdr>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5E8B78D3"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27A71BA8" w14:textId="77777777" w:rsidR="000B1011" w:rsidRDefault="00294FD2" w:rsidP="6B526DA6">
            <w:pPr>
              <w:widowControl w:val="0"/>
              <w:pBdr>
                <w:top w:val="nil"/>
                <w:left w:val="nil"/>
                <w:bottom w:val="nil"/>
                <w:right w:val="nil"/>
                <w:between w:val="nil"/>
              </w:pBdr>
              <w:spacing w:line="240" w:lineRule="auto"/>
              <w:rPr>
                <w:sz w:val="16"/>
                <w:szCs w:val="16"/>
                <w:lang w:val="en-US"/>
              </w:rPr>
            </w:pPr>
            <w:r w:rsidRPr="6B526DA6">
              <w:rPr>
                <w:sz w:val="16"/>
                <w:szCs w:val="16"/>
                <w:lang w:val="en-US"/>
              </w:rPr>
              <w:t xml:space="preserve">1997: </w:t>
            </w:r>
            <w:proofErr w:type="spellStart"/>
            <w:r w:rsidRPr="6B526DA6">
              <w:rPr>
                <w:sz w:val="16"/>
                <w:szCs w:val="16"/>
                <w:lang w:val="en-US"/>
              </w:rPr>
              <w:t>Geographical+seasonal</w:t>
            </w:r>
            <w:proofErr w:type="spellEnd"/>
          </w:p>
          <w:p w14:paraId="50DCD02D"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1998: Geographical only</w:t>
            </w:r>
          </w:p>
        </w:tc>
        <w:tc>
          <w:tcPr>
            <w:tcW w:w="1050" w:type="dxa"/>
            <w:shd w:val="clear" w:color="auto" w:fill="auto"/>
            <w:tcMar>
              <w:top w:w="43" w:type="dxa"/>
              <w:left w:w="43" w:type="dxa"/>
              <w:bottom w:w="43" w:type="dxa"/>
              <w:right w:w="43" w:type="dxa"/>
            </w:tcMar>
          </w:tcPr>
          <w:p w14:paraId="422B2783" w14:textId="77777777" w:rsidR="000B1011" w:rsidRDefault="00294FD2">
            <w:pPr>
              <w:widowControl w:val="0"/>
              <w:pBdr>
                <w:top w:val="nil"/>
                <w:left w:val="nil"/>
                <w:bottom w:val="nil"/>
                <w:right w:val="nil"/>
                <w:between w:val="nil"/>
              </w:pBdr>
              <w:spacing w:line="240" w:lineRule="auto"/>
              <w:rPr>
                <w:sz w:val="16"/>
                <w:szCs w:val="16"/>
              </w:rPr>
            </w:pPr>
            <w:r>
              <w:rPr>
                <w:sz w:val="16"/>
                <w:szCs w:val="16"/>
              </w:rPr>
              <w:t>Vessel-day</w:t>
            </w:r>
          </w:p>
        </w:tc>
      </w:tr>
      <w:tr w:rsidR="000B1011" w14:paraId="686623B4" w14:textId="77777777" w:rsidTr="6B526DA6">
        <w:tc>
          <w:tcPr>
            <w:tcW w:w="2370" w:type="dxa"/>
            <w:shd w:val="clear" w:color="auto" w:fill="auto"/>
            <w:tcMar>
              <w:top w:w="43" w:type="dxa"/>
              <w:left w:w="43" w:type="dxa"/>
              <w:bottom w:w="43" w:type="dxa"/>
              <w:right w:w="43" w:type="dxa"/>
            </w:tcMar>
          </w:tcPr>
          <w:p w14:paraId="31B8D18C" w14:textId="77777777" w:rsidR="000B1011" w:rsidRDefault="005166B3">
            <w:pPr>
              <w:widowControl w:val="0"/>
              <w:spacing w:line="240" w:lineRule="auto"/>
              <w:rPr>
                <w:sz w:val="16"/>
                <w:szCs w:val="16"/>
              </w:rPr>
            </w:pPr>
            <w:hyperlink r:id="rId188">
              <w:r w:rsidR="00294FD2">
                <w:rPr>
                  <w:sz w:val="16"/>
                  <w:szCs w:val="16"/>
                </w:rPr>
                <w:t>(Cameron and Forney, 2000)</w:t>
              </w:r>
            </w:hyperlink>
          </w:p>
        </w:tc>
        <w:tc>
          <w:tcPr>
            <w:tcW w:w="780" w:type="dxa"/>
            <w:shd w:val="clear" w:color="auto" w:fill="auto"/>
            <w:tcMar>
              <w:top w:w="43" w:type="dxa"/>
              <w:left w:w="43" w:type="dxa"/>
              <w:bottom w:w="43" w:type="dxa"/>
              <w:right w:w="43" w:type="dxa"/>
            </w:tcMar>
          </w:tcPr>
          <w:p w14:paraId="1A4BB2B7" w14:textId="77777777" w:rsidR="000B1011" w:rsidRDefault="00294FD2">
            <w:pPr>
              <w:widowControl w:val="0"/>
              <w:pBdr>
                <w:top w:val="nil"/>
                <w:left w:val="nil"/>
                <w:bottom w:val="nil"/>
                <w:right w:val="nil"/>
                <w:between w:val="nil"/>
              </w:pBdr>
              <w:spacing w:line="240" w:lineRule="auto"/>
              <w:rPr>
                <w:sz w:val="16"/>
                <w:szCs w:val="16"/>
              </w:rPr>
            </w:pPr>
            <w:r>
              <w:rPr>
                <w:sz w:val="16"/>
                <w:szCs w:val="16"/>
              </w:rPr>
              <w:t>1999</w:t>
            </w:r>
          </w:p>
        </w:tc>
        <w:tc>
          <w:tcPr>
            <w:tcW w:w="1080" w:type="dxa"/>
            <w:shd w:val="clear" w:color="auto" w:fill="auto"/>
            <w:tcMar>
              <w:top w:w="43" w:type="dxa"/>
              <w:left w:w="43" w:type="dxa"/>
              <w:bottom w:w="43" w:type="dxa"/>
              <w:right w:w="43" w:type="dxa"/>
            </w:tcMar>
          </w:tcPr>
          <w:p w14:paraId="6513DB90"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5DB0F49" w14:textId="77777777" w:rsidR="000B1011" w:rsidRDefault="00294FD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7FE6338A"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3D543509" w14:textId="77777777" w:rsidR="000B1011" w:rsidRDefault="00294FD2" w:rsidP="6B526DA6">
            <w:pPr>
              <w:widowControl w:val="0"/>
              <w:spacing w:line="240" w:lineRule="auto"/>
              <w:rPr>
                <w:sz w:val="16"/>
                <w:szCs w:val="16"/>
                <w:lang w:val="en-US"/>
              </w:rPr>
            </w:pPr>
            <w:proofErr w:type="spellStart"/>
            <w:r w:rsidRPr="6B526DA6">
              <w:rPr>
                <w:sz w:val="16"/>
                <w:szCs w:val="16"/>
                <w:lang w:val="en-US"/>
              </w:rPr>
              <w:t>Geographical+seasonal</w:t>
            </w:r>
            <w:proofErr w:type="spellEnd"/>
          </w:p>
        </w:tc>
        <w:tc>
          <w:tcPr>
            <w:tcW w:w="1050" w:type="dxa"/>
            <w:shd w:val="clear" w:color="auto" w:fill="auto"/>
            <w:tcMar>
              <w:top w:w="43" w:type="dxa"/>
              <w:left w:w="43" w:type="dxa"/>
              <w:bottom w:w="43" w:type="dxa"/>
              <w:right w:w="43" w:type="dxa"/>
            </w:tcMar>
          </w:tcPr>
          <w:p w14:paraId="62837681" w14:textId="77777777" w:rsidR="000B1011" w:rsidRDefault="00294FD2">
            <w:pPr>
              <w:widowControl w:val="0"/>
              <w:spacing w:line="240" w:lineRule="auto"/>
              <w:rPr>
                <w:sz w:val="16"/>
                <w:szCs w:val="16"/>
              </w:rPr>
            </w:pPr>
            <w:r>
              <w:rPr>
                <w:sz w:val="16"/>
                <w:szCs w:val="16"/>
              </w:rPr>
              <w:t>Vessel-day</w:t>
            </w:r>
          </w:p>
        </w:tc>
      </w:tr>
      <w:tr w:rsidR="000B1011" w14:paraId="66D27E63" w14:textId="77777777" w:rsidTr="6B526DA6">
        <w:tc>
          <w:tcPr>
            <w:tcW w:w="2370" w:type="dxa"/>
            <w:shd w:val="clear" w:color="auto" w:fill="auto"/>
            <w:tcMar>
              <w:top w:w="43" w:type="dxa"/>
              <w:left w:w="43" w:type="dxa"/>
              <w:bottom w:w="43" w:type="dxa"/>
              <w:right w:w="43" w:type="dxa"/>
            </w:tcMar>
          </w:tcPr>
          <w:p w14:paraId="31749F5C" w14:textId="77777777" w:rsidR="000B1011" w:rsidRDefault="005166B3">
            <w:pPr>
              <w:widowControl w:val="0"/>
              <w:pBdr>
                <w:top w:val="nil"/>
                <w:left w:val="nil"/>
                <w:bottom w:val="nil"/>
                <w:right w:val="nil"/>
                <w:between w:val="nil"/>
              </w:pBdr>
              <w:spacing w:line="240" w:lineRule="auto"/>
              <w:rPr>
                <w:color w:val="FF0000"/>
                <w:sz w:val="16"/>
                <w:szCs w:val="16"/>
              </w:rPr>
            </w:pPr>
            <w:hyperlink r:id="rId189">
              <w:r w:rsidR="00294FD2">
                <w:rPr>
                  <w:sz w:val="16"/>
                  <w:szCs w:val="16"/>
                </w:rPr>
                <w:t>(Carretta, 2001)</w:t>
              </w:r>
            </w:hyperlink>
          </w:p>
        </w:tc>
        <w:tc>
          <w:tcPr>
            <w:tcW w:w="780" w:type="dxa"/>
            <w:shd w:val="clear" w:color="auto" w:fill="auto"/>
            <w:tcMar>
              <w:top w:w="43" w:type="dxa"/>
              <w:left w:w="43" w:type="dxa"/>
              <w:bottom w:w="43" w:type="dxa"/>
              <w:right w:w="43" w:type="dxa"/>
            </w:tcMar>
          </w:tcPr>
          <w:p w14:paraId="621266A2"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2000</w:t>
            </w:r>
          </w:p>
        </w:tc>
        <w:tc>
          <w:tcPr>
            <w:tcW w:w="1080" w:type="dxa"/>
            <w:shd w:val="clear" w:color="auto" w:fill="auto"/>
            <w:tcMar>
              <w:top w:w="43" w:type="dxa"/>
              <w:left w:w="43" w:type="dxa"/>
              <w:bottom w:w="43" w:type="dxa"/>
              <w:right w:w="43" w:type="dxa"/>
            </w:tcMar>
          </w:tcPr>
          <w:p w14:paraId="76F8495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2E235FEF" w14:textId="77777777" w:rsidR="000B1011" w:rsidRDefault="00294FD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1E2423ED"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6B82F53D" w14:textId="77777777" w:rsidR="000B1011" w:rsidRDefault="00294FD2" w:rsidP="6B526DA6">
            <w:pPr>
              <w:widowControl w:val="0"/>
              <w:pBdr>
                <w:top w:val="nil"/>
                <w:left w:val="nil"/>
                <w:bottom w:val="nil"/>
                <w:right w:val="nil"/>
                <w:between w:val="nil"/>
              </w:pBdr>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1A072391" w14:textId="77777777" w:rsidR="000B1011" w:rsidRDefault="00294FD2">
            <w:pPr>
              <w:widowControl w:val="0"/>
              <w:pBdr>
                <w:top w:val="nil"/>
                <w:left w:val="nil"/>
                <w:bottom w:val="nil"/>
                <w:right w:val="nil"/>
                <w:between w:val="nil"/>
              </w:pBdr>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EEC35A3" w14:textId="77777777" w:rsidR="000B1011" w:rsidRDefault="00294FD2">
            <w:pPr>
              <w:widowControl w:val="0"/>
              <w:spacing w:line="240" w:lineRule="auto"/>
              <w:rPr>
                <w:sz w:val="16"/>
                <w:szCs w:val="16"/>
              </w:rPr>
            </w:pPr>
            <w:r>
              <w:rPr>
                <w:sz w:val="16"/>
                <w:szCs w:val="16"/>
              </w:rPr>
              <w:t>Vessel-day</w:t>
            </w:r>
          </w:p>
        </w:tc>
      </w:tr>
      <w:tr w:rsidR="000B1011" w14:paraId="530B0A2F" w14:textId="77777777" w:rsidTr="6B526DA6">
        <w:tc>
          <w:tcPr>
            <w:tcW w:w="2370" w:type="dxa"/>
            <w:shd w:val="clear" w:color="auto" w:fill="auto"/>
            <w:tcMar>
              <w:top w:w="43" w:type="dxa"/>
              <w:left w:w="43" w:type="dxa"/>
              <w:bottom w:w="43" w:type="dxa"/>
              <w:right w:w="43" w:type="dxa"/>
            </w:tcMar>
          </w:tcPr>
          <w:p w14:paraId="34478371" w14:textId="77777777" w:rsidR="000B1011" w:rsidRDefault="005166B3">
            <w:pPr>
              <w:widowControl w:val="0"/>
              <w:spacing w:line="240" w:lineRule="auto"/>
              <w:rPr>
                <w:sz w:val="16"/>
                <w:szCs w:val="16"/>
              </w:rPr>
            </w:pPr>
            <w:hyperlink r:id="rId190">
              <w:r w:rsidR="00294FD2">
                <w:rPr>
                  <w:sz w:val="16"/>
                  <w:szCs w:val="16"/>
                </w:rPr>
                <w:t>(Carretta, 2002)</w:t>
              </w:r>
            </w:hyperlink>
          </w:p>
        </w:tc>
        <w:tc>
          <w:tcPr>
            <w:tcW w:w="780" w:type="dxa"/>
            <w:shd w:val="clear" w:color="auto" w:fill="auto"/>
            <w:tcMar>
              <w:top w:w="43" w:type="dxa"/>
              <w:left w:w="43" w:type="dxa"/>
              <w:bottom w:w="43" w:type="dxa"/>
              <w:right w:w="43" w:type="dxa"/>
            </w:tcMar>
          </w:tcPr>
          <w:p w14:paraId="368A59F9"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2001</w:t>
            </w:r>
          </w:p>
        </w:tc>
        <w:tc>
          <w:tcPr>
            <w:tcW w:w="1080" w:type="dxa"/>
            <w:shd w:val="clear" w:color="auto" w:fill="auto"/>
            <w:tcMar>
              <w:top w:w="43" w:type="dxa"/>
              <w:left w:w="43" w:type="dxa"/>
              <w:bottom w:w="43" w:type="dxa"/>
              <w:right w:w="43" w:type="dxa"/>
            </w:tcMar>
          </w:tcPr>
          <w:p w14:paraId="74AA69B7"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8A67D87" w14:textId="77777777" w:rsidR="000B1011" w:rsidRDefault="00294FD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62A7B09"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16BEDDB1" w14:textId="77777777" w:rsidR="000B1011" w:rsidRDefault="00294FD2" w:rsidP="6B526DA6">
            <w:pPr>
              <w:widowControl w:val="0"/>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334B857A" w14:textId="77777777" w:rsidR="000B1011" w:rsidRDefault="00294FD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734C594E" w14:textId="77777777" w:rsidR="000B1011" w:rsidRDefault="00294FD2">
            <w:pPr>
              <w:widowControl w:val="0"/>
              <w:spacing w:line="240" w:lineRule="auto"/>
              <w:rPr>
                <w:sz w:val="16"/>
                <w:szCs w:val="16"/>
              </w:rPr>
            </w:pPr>
            <w:r>
              <w:rPr>
                <w:sz w:val="16"/>
                <w:szCs w:val="16"/>
              </w:rPr>
              <w:t>Vessel-day</w:t>
            </w:r>
          </w:p>
        </w:tc>
      </w:tr>
      <w:tr w:rsidR="000B1011" w14:paraId="2BD06455" w14:textId="77777777" w:rsidTr="6B526DA6">
        <w:tc>
          <w:tcPr>
            <w:tcW w:w="2370" w:type="dxa"/>
            <w:shd w:val="clear" w:color="auto" w:fill="auto"/>
            <w:tcMar>
              <w:top w:w="43" w:type="dxa"/>
              <w:left w:w="43" w:type="dxa"/>
              <w:bottom w:w="43" w:type="dxa"/>
              <w:right w:w="43" w:type="dxa"/>
            </w:tcMar>
          </w:tcPr>
          <w:p w14:paraId="699288DC" w14:textId="77777777" w:rsidR="000B1011" w:rsidRDefault="005166B3">
            <w:pPr>
              <w:widowControl w:val="0"/>
              <w:spacing w:line="240" w:lineRule="auto"/>
              <w:rPr>
                <w:sz w:val="16"/>
                <w:szCs w:val="16"/>
              </w:rPr>
            </w:pPr>
            <w:hyperlink r:id="rId191">
              <w:r w:rsidR="00294FD2">
                <w:rPr>
                  <w:sz w:val="16"/>
                  <w:szCs w:val="16"/>
                </w:rPr>
                <w:t xml:space="preserve">(Carretta and </w:t>
              </w:r>
              <w:proofErr w:type="spellStart"/>
              <w:r w:rsidR="00294FD2">
                <w:rPr>
                  <w:sz w:val="16"/>
                  <w:szCs w:val="16"/>
                </w:rPr>
                <w:t>Chivers</w:t>
              </w:r>
              <w:proofErr w:type="spellEnd"/>
              <w:r w:rsidR="00294FD2">
                <w:rPr>
                  <w:sz w:val="16"/>
                  <w:szCs w:val="16"/>
                </w:rPr>
                <w:t>, 2003)</w:t>
              </w:r>
            </w:hyperlink>
          </w:p>
        </w:tc>
        <w:tc>
          <w:tcPr>
            <w:tcW w:w="780" w:type="dxa"/>
            <w:shd w:val="clear" w:color="auto" w:fill="auto"/>
            <w:tcMar>
              <w:top w:w="43" w:type="dxa"/>
              <w:left w:w="43" w:type="dxa"/>
              <w:bottom w:w="43" w:type="dxa"/>
              <w:right w:w="43" w:type="dxa"/>
            </w:tcMar>
          </w:tcPr>
          <w:p w14:paraId="35994D51"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2002</w:t>
            </w:r>
          </w:p>
        </w:tc>
        <w:tc>
          <w:tcPr>
            <w:tcW w:w="1080" w:type="dxa"/>
            <w:shd w:val="clear" w:color="auto" w:fill="auto"/>
            <w:tcMar>
              <w:top w:w="43" w:type="dxa"/>
              <w:left w:w="43" w:type="dxa"/>
              <w:bottom w:w="43" w:type="dxa"/>
              <w:right w:w="43" w:type="dxa"/>
            </w:tcMar>
          </w:tcPr>
          <w:p w14:paraId="5537FDC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00ED371" w14:textId="77777777" w:rsidR="000B1011" w:rsidRDefault="00294FD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3D27955" w14:textId="77777777" w:rsidR="000B1011" w:rsidRDefault="00294FD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2C857F35" w14:textId="77777777" w:rsidR="000B1011" w:rsidRDefault="00294FD2" w:rsidP="6B526DA6">
            <w:pPr>
              <w:widowControl w:val="0"/>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186DD91E" w14:textId="77777777" w:rsidR="000B1011" w:rsidRDefault="00294FD2">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492F049A" w14:textId="77777777" w:rsidR="000B1011" w:rsidRDefault="00294FD2">
            <w:pPr>
              <w:widowControl w:val="0"/>
              <w:spacing w:line="240" w:lineRule="auto"/>
              <w:rPr>
                <w:sz w:val="16"/>
                <w:szCs w:val="16"/>
              </w:rPr>
            </w:pPr>
            <w:r>
              <w:rPr>
                <w:sz w:val="16"/>
                <w:szCs w:val="16"/>
              </w:rPr>
              <w:t>Vessel-day</w:t>
            </w:r>
          </w:p>
        </w:tc>
      </w:tr>
      <w:tr w:rsidR="000B1011" w14:paraId="584F9053" w14:textId="77777777" w:rsidTr="6B526DA6">
        <w:tc>
          <w:tcPr>
            <w:tcW w:w="2370" w:type="dxa"/>
            <w:shd w:val="clear" w:color="auto" w:fill="auto"/>
            <w:tcMar>
              <w:top w:w="43" w:type="dxa"/>
              <w:left w:w="43" w:type="dxa"/>
              <w:bottom w:w="43" w:type="dxa"/>
              <w:right w:w="43" w:type="dxa"/>
            </w:tcMar>
          </w:tcPr>
          <w:p w14:paraId="74A5E94B" w14:textId="77777777" w:rsidR="000B1011" w:rsidRDefault="005166B3">
            <w:pPr>
              <w:widowControl w:val="0"/>
              <w:spacing w:line="240" w:lineRule="auto"/>
              <w:rPr>
                <w:sz w:val="16"/>
                <w:szCs w:val="16"/>
              </w:rPr>
            </w:pPr>
            <w:hyperlink r:id="rId192">
              <w:r w:rsidR="00294FD2">
                <w:rPr>
                  <w:sz w:val="16"/>
                  <w:szCs w:val="16"/>
                </w:rPr>
                <w:t xml:space="preserve">(Carretta and </w:t>
              </w:r>
              <w:proofErr w:type="spellStart"/>
              <w:r w:rsidR="00294FD2">
                <w:rPr>
                  <w:sz w:val="16"/>
                  <w:szCs w:val="16"/>
                </w:rPr>
                <w:t>Chivers</w:t>
              </w:r>
              <w:proofErr w:type="spellEnd"/>
              <w:r w:rsidR="00294FD2">
                <w:rPr>
                  <w:sz w:val="16"/>
                  <w:szCs w:val="16"/>
                </w:rPr>
                <w:t>, 2004)</w:t>
              </w:r>
            </w:hyperlink>
          </w:p>
        </w:tc>
        <w:tc>
          <w:tcPr>
            <w:tcW w:w="780" w:type="dxa"/>
            <w:shd w:val="clear" w:color="auto" w:fill="auto"/>
            <w:tcMar>
              <w:top w:w="43" w:type="dxa"/>
              <w:left w:w="43" w:type="dxa"/>
              <w:bottom w:w="43" w:type="dxa"/>
              <w:right w:w="43" w:type="dxa"/>
            </w:tcMar>
          </w:tcPr>
          <w:p w14:paraId="1BF3C8FA"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2003</w:t>
            </w:r>
          </w:p>
        </w:tc>
        <w:tc>
          <w:tcPr>
            <w:tcW w:w="1080" w:type="dxa"/>
            <w:shd w:val="clear" w:color="auto" w:fill="auto"/>
            <w:tcMar>
              <w:top w:w="43" w:type="dxa"/>
              <w:left w:w="43" w:type="dxa"/>
              <w:bottom w:w="43" w:type="dxa"/>
              <w:right w:w="43" w:type="dxa"/>
            </w:tcMar>
          </w:tcPr>
          <w:p w14:paraId="7271D37E"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3CB7D37" w14:textId="77777777" w:rsidR="000B1011" w:rsidRDefault="00294FD2">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08F64CD" w14:textId="77777777" w:rsidR="000B1011" w:rsidRDefault="00294FD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181ABA55" w14:textId="77777777" w:rsidR="000B1011" w:rsidRDefault="00294FD2" w:rsidP="6B526DA6">
            <w:pPr>
              <w:widowControl w:val="0"/>
              <w:spacing w:line="240" w:lineRule="auto"/>
              <w:rPr>
                <w:sz w:val="16"/>
                <w:szCs w:val="16"/>
                <w:lang w:val="en-US"/>
              </w:rPr>
            </w:pPr>
            <w:proofErr w:type="spellStart"/>
            <w:r w:rsidRPr="6B526DA6">
              <w:rPr>
                <w:sz w:val="16"/>
                <w:szCs w:val="16"/>
                <w:lang w:val="en-US"/>
              </w:rPr>
              <w:t>SCal</w:t>
            </w:r>
            <w:proofErr w:type="spellEnd"/>
            <w:r w:rsidRPr="6B526DA6">
              <w:rPr>
                <w:sz w:val="16"/>
                <w:szCs w:val="16"/>
                <w:lang w:val="en-US"/>
              </w:rPr>
              <w:t>/Ventura: Quarters</w:t>
            </w:r>
          </w:p>
          <w:p w14:paraId="546B08A6" w14:textId="77777777" w:rsidR="000B1011" w:rsidRDefault="00294FD2">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2937AF5F" w14:textId="77777777" w:rsidR="000B1011" w:rsidRDefault="00294FD2">
            <w:pPr>
              <w:widowControl w:val="0"/>
              <w:spacing w:line="240" w:lineRule="auto"/>
              <w:rPr>
                <w:sz w:val="16"/>
                <w:szCs w:val="16"/>
              </w:rPr>
            </w:pPr>
            <w:r>
              <w:rPr>
                <w:sz w:val="16"/>
                <w:szCs w:val="16"/>
              </w:rPr>
              <w:t>Vessel-day</w:t>
            </w:r>
          </w:p>
        </w:tc>
      </w:tr>
      <w:tr w:rsidR="000B1011" w14:paraId="7484A874" w14:textId="77777777" w:rsidTr="6B526DA6">
        <w:tc>
          <w:tcPr>
            <w:tcW w:w="2370" w:type="dxa"/>
            <w:shd w:val="clear" w:color="auto" w:fill="auto"/>
            <w:tcMar>
              <w:top w:w="43" w:type="dxa"/>
              <w:left w:w="43" w:type="dxa"/>
              <w:bottom w:w="43" w:type="dxa"/>
              <w:right w:w="43" w:type="dxa"/>
            </w:tcMar>
          </w:tcPr>
          <w:p w14:paraId="7F609E8F" w14:textId="77777777" w:rsidR="000B1011" w:rsidRDefault="005166B3">
            <w:pPr>
              <w:widowControl w:val="0"/>
              <w:spacing w:line="240" w:lineRule="auto"/>
              <w:rPr>
                <w:sz w:val="16"/>
                <w:szCs w:val="16"/>
              </w:rPr>
            </w:pPr>
            <w:hyperlink r:id="rId193">
              <w:r w:rsidR="00294FD2">
                <w:rPr>
                  <w:sz w:val="16"/>
                  <w:szCs w:val="16"/>
                </w:rPr>
                <w:t>(Carretta and Enriquez, 2009)</w:t>
              </w:r>
            </w:hyperlink>
          </w:p>
        </w:tc>
        <w:tc>
          <w:tcPr>
            <w:tcW w:w="780" w:type="dxa"/>
            <w:shd w:val="clear" w:color="auto" w:fill="auto"/>
            <w:tcMar>
              <w:top w:w="43" w:type="dxa"/>
              <w:left w:w="43" w:type="dxa"/>
              <w:bottom w:w="43" w:type="dxa"/>
              <w:right w:w="43" w:type="dxa"/>
            </w:tcMar>
          </w:tcPr>
          <w:p w14:paraId="38AFCF0F"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2007</w:t>
            </w:r>
          </w:p>
        </w:tc>
        <w:tc>
          <w:tcPr>
            <w:tcW w:w="1080" w:type="dxa"/>
            <w:shd w:val="clear" w:color="auto" w:fill="auto"/>
            <w:tcMar>
              <w:top w:w="43" w:type="dxa"/>
              <w:left w:w="43" w:type="dxa"/>
              <w:bottom w:w="43" w:type="dxa"/>
              <w:right w:w="43" w:type="dxa"/>
            </w:tcMar>
          </w:tcPr>
          <w:p w14:paraId="4BA736B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8EAA9CC" w14:textId="77777777" w:rsidR="000B1011" w:rsidRDefault="00294FD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D80F478" w14:textId="77777777" w:rsidR="000B1011" w:rsidRDefault="00294FD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272F4EA7" w14:textId="77777777" w:rsidR="000B1011" w:rsidRDefault="00294FD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5CE912D7" w14:textId="77777777" w:rsidR="000B1011" w:rsidRDefault="00294FD2">
            <w:pPr>
              <w:widowControl w:val="0"/>
              <w:spacing w:line="240" w:lineRule="auto"/>
              <w:rPr>
                <w:sz w:val="16"/>
                <w:szCs w:val="16"/>
              </w:rPr>
            </w:pPr>
            <w:r>
              <w:rPr>
                <w:sz w:val="16"/>
                <w:szCs w:val="16"/>
              </w:rPr>
              <w:t>Sets</w:t>
            </w:r>
          </w:p>
        </w:tc>
      </w:tr>
      <w:tr w:rsidR="000B1011" w14:paraId="7DD5B002" w14:textId="77777777" w:rsidTr="6B526DA6">
        <w:tc>
          <w:tcPr>
            <w:tcW w:w="2370" w:type="dxa"/>
            <w:shd w:val="clear" w:color="auto" w:fill="auto"/>
            <w:tcMar>
              <w:top w:w="43" w:type="dxa"/>
              <w:left w:w="43" w:type="dxa"/>
              <w:bottom w:w="43" w:type="dxa"/>
              <w:right w:w="43" w:type="dxa"/>
            </w:tcMar>
          </w:tcPr>
          <w:p w14:paraId="203F6EFE" w14:textId="77777777" w:rsidR="000B1011" w:rsidRDefault="005166B3">
            <w:pPr>
              <w:widowControl w:val="0"/>
              <w:spacing w:line="240" w:lineRule="auto"/>
              <w:rPr>
                <w:sz w:val="16"/>
                <w:szCs w:val="16"/>
              </w:rPr>
            </w:pPr>
            <w:hyperlink r:id="rId194">
              <w:r w:rsidR="00294FD2">
                <w:rPr>
                  <w:sz w:val="16"/>
                  <w:szCs w:val="16"/>
                </w:rPr>
                <w:t>(Carretta and Enriquez, 2012a)</w:t>
              </w:r>
            </w:hyperlink>
          </w:p>
        </w:tc>
        <w:tc>
          <w:tcPr>
            <w:tcW w:w="780" w:type="dxa"/>
            <w:shd w:val="clear" w:color="auto" w:fill="auto"/>
            <w:tcMar>
              <w:top w:w="43" w:type="dxa"/>
              <w:left w:w="43" w:type="dxa"/>
              <w:bottom w:w="43" w:type="dxa"/>
              <w:right w:w="43" w:type="dxa"/>
            </w:tcMar>
          </w:tcPr>
          <w:p w14:paraId="3C91BBB3"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2010</w:t>
            </w:r>
          </w:p>
        </w:tc>
        <w:tc>
          <w:tcPr>
            <w:tcW w:w="1080" w:type="dxa"/>
            <w:shd w:val="clear" w:color="auto" w:fill="auto"/>
            <w:tcMar>
              <w:top w:w="43" w:type="dxa"/>
              <w:left w:w="43" w:type="dxa"/>
              <w:bottom w:w="43" w:type="dxa"/>
              <w:right w:w="43" w:type="dxa"/>
            </w:tcMar>
          </w:tcPr>
          <w:p w14:paraId="3DDA890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3C8E5C9" w14:textId="77777777" w:rsidR="000B1011" w:rsidRDefault="00294FD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4D24019F" w14:textId="77777777" w:rsidR="000B1011" w:rsidRDefault="00294FD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795F140A" w14:textId="77777777" w:rsidR="000B1011" w:rsidRDefault="00294FD2">
            <w:pPr>
              <w:widowControl w:val="0"/>
              <w:pBdr>
                <w:top w:val="nil"/>
                <w:left w:val="nil"/>
                <w:bottom w:val="nil"/>
                <w:right w:val="nil"/>
                <w:between w:val="nil"/>
              </w:pBdr>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4F90B752" w14:textId="77777777" w:rsidR="000B1011" w:rsidRDefault="00294FD2">
            <w:pPr>
              <w:widowControl w:val="0"/>
              <w:spacing w:line="240" w:lineRule="auto"/>
              <w:rPr>
                <w:sz w:val="16"/>
                <w:szCs w:val="16"/>
              </w:rPr>
            </w:pPr>
            <w:r>
              <w:rPr>
                <w:sz w:val="16"/>
                <w:szCs w:val="16"/>
              </w:rPr>
              <w:t>Vessel-day</w:t>
            </w:r>
          </w:p>
        </w:tc>
      </w:tr>
      <w:tr w:rsidR="000B1011" w14:paraId="0BB0F0FB" w14:textId="77777777" w:rsidTr="6B526DA6">
        <w:tc>
          <w:tcPr>
            <w:tcW w:w="2370" w:type="dxa"/>
            <w:shd w:val="clear" w:color="auto" w:fill="auto"/>
            <w:tcMar>
              <w:top w:w="43" w:type="dxa"/>
              <w:left w:w="43" w:type="dxa"/>
              <w:bottom w:w="43" w:type="dxa"/>
              <w:right w:w="43" w:type="dxa"/>
            </w:tcMar>
          </w:tcPr>
          <w:p w14:paraId="09CE3A29" w14:textId="77777777" w:rsidR="000B1011" w:rsidRDefault="005166B3">
            <w:pPr>
              <w:widowControl w:val="0"/>
              <w:spacing w:line="240" w:lineRule="auto"/>
              <w:rPr>
                <w:sz w:val="16"/>
                <w:szCs w:val="16"/>
              </w:rPr>
            </w:pPr>
            <w:hyperlink r:id="rId195">
              <w:r w:rsidR="00294FD2">
                <w:rPr>
                  <w:sz w:val="16"/>
                  <w:szCs w:val="16"/>
                </w:rPr>
                <w:t>(Carretta and Enriquez, 2012b)</w:t>
              </w:r>
            </w:hyperlink>
          </w:p>
        </w:tc>
        <w:tc>
          <w:tcPr>
            <w:tcW w:w="780" w:type="dxa"/>
            <w:shd w:val="clear" w:color="auto" w:fill="auto"/>
            <w:tcMar>
              <w:top w:w="43" w:type="dxa"/>
              <w:left w:w="43" w:type="dxa"/>
              <w:bottom w:w="43" w:type="dxa"/>
              <w:right w:w="43" w:type="dxa"/>
            </w:tcMar>
          </w:tcPr>
          <w:p w14:paraId="4799ECEB"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2011</w:t>
            </w:r>
          </w:p>
        </w:tc>
        <w:tc>
          <w:tcPr>
            <w:tcW w:w="1080" w:type="dxa"/>
            <w:shd w:val="clear" w:color="auto" w:fill="auto"/>
            <w:tcMar>
              <w:top w:w="43" w:type="dxa"/>
              <w:left w:w="43" w:type="dxa"/>
              <w:bottom w:w="43" w:type="dxa"/>
              <w:right w:w="43" w:type="dxa"/>
            </w:tcMar>
          </w:tcPr>
          <w:p w14:paraId="7722CBC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CF0C4C0" w14:textId="77777777" w:rsidR="000B1011" w:rsidRDefault="00294FD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BB8AE6E" w14:textId="77777777" w:rsidR="000B1011" w:rsidRDefault="00294FD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470859AC" w14:textId="77777777" w:rsidR="000B1011" w:rsidRDefault="00294FD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2664FFAA" w14:textId="77777777" w:rsidR="000B1011" w:rsidRDefault="00294FD2">
            <w:pPr>
              <w:widowControl w:val="0"/>
              <w:pBdr>
                <w:top w:val="nil"/>
                <w:left w:val="nil"/>
                <w:bottom w:val="nil"/>
                <w:right w:val="nil"/>
                <w:between w:val="nil"/>
              </w:pBdr>
              <w:spacing w:line="240" w:lineRule="auto"/>
              <w:rPr>
                <w:sz w:val="16"/>
                <w:szCs w:val="16"/>
              </w:rPr>
            </w:pPr>
            <w:r>
              <w:rPr>
                <w:sz w:val="16"/>
                <w:szCs w:val="16"/>
              </w:rPr>
              <w:t>Sets</w:t>
            </w:r>
          </w:p>
        </w:tc>
      </w:tr>
      <w:tr w:rsidR="000B1011" w14:paraId="37609FD0" w14:textId="77777777" w:rsidTr="6B526DA6">
        <w:tc>
          <w:tcPr>
            <w:tcW w:w="2370" w:type="dxa"/>
            <w:shd w:val="clear" w:color="auto" w:fill="auto"/>
            <w:tcMar>
              <w:top w:w="43" w:type="dxa"/>
              <w:left w:w="43" w:type="dxa"/>
              <w:bottom w:w="43" w:type="dxa"/>
              <w:right w:w="43" w:type="dxa"/>
            </w:tcMar>
          </w:tcPr>
          <w:p w14:paraId="1E1986F5" w14:textId="77777777" w:rsidR="000B1011" w:rsidRDefault="005166B3">
            <w:pPr>
              <w:widowControl w:val="0"/>
              <w:spacing w:line="240" w:lineRule="auto"/>
              <w:rPr>
                <w:sz w:val="16"/>
                <w:szCs w:val="16"/>
              </w:rPr>
            </w:pPr>
            <w:hyperlink r:id="rId196">
              <w:r w:rsidR="00294FD2">
                <w:rPr>
                  <w:sz w:val="16"/>
                  <w:szCs w:val="16"/>
                </w:rPr>
                <w:t>(Carretta et al., 2014)</w:t>
              </w:r>
            </w:hyperlink>
          </w:p>
        </w:tc>
        <w:tc>
          <w:tcPr>
            <w:tcW w:w="780" w:type="dxa"/>
            <w:shd w:val="clear" w:color="auto" w:fill="auto"/>
            <w:tcMar>
              <w:top w:w="43" w:type="dxa"/>
              <w:left w:w="43" w:type="dxa"/>
              <w:bottom w:w="43" w:type="dxa"/>
              <w:right w:w="43" w:type="dxa"/>
            </w:tcMar>
          </w:tcPr>
          <w:p w14:paraId="545B1A34" w14:textId="77777777" w:rsidR="000B1011" w:rsidRDefault="00294FD2">
            <w:pPr>
              <w:widowControl w:val="0"/>
              <w:pBdr>
                <w:top w:val="nil"/>
                <w:left w:val="nil"/>
                <w:bottom w:val="nil"/>
                <w:right w:val="nil"/>
                <w:between w:val="nil"/>
              </w:pBdr>
              <w:spacing w:line="240" w:lineRule="auto"/>
              <w:rPr>
                <w:sz w:val="16"/>
                <w:szCs w:val="16"/>
              </w:rPr>
            </w:pPr>
            <w:r>
              <w:rPr>
                <w:sz w:val="16"/>
                <w:szCs w:val="16"/>
              </w:rPr>
              <w:t>2012</w:t>
            </w:r>
          </w:p>
        </w:tc>
        <w:tc>
          <w:tcPr>
            <w:tcW w:w="1080" w:type="dxa"/>
            <w:shd w:val="clear" w:color="auto" w:fill="auto"/>
            <w:tcMar>
              <w:top w:w="43" w:type="dxa"/>
              <w:left w:w="43" w:type="dxa"/>
              <w:bottom w:w="43" w:type="dxa"/>
              <w:right w:w="43" w:type="dxa"/>
            </w:tcMar>
          </w:tcPr>
          <w:p w14:paraId="4609156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58617EE" w14:textId="77777777" w:rsidR="000B1011" w:rsidRDefault="00294FD2">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645102AA" w14:textId="77777777" w:rsidR="000B1011" w:rsidRDefault="00294FD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12E0219B" w14:textId="77777777" w:rsidR="000B1011" w:rsidRDefault="00294FD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3B75F5B9" w14:textId="77777777" w:rsidR="000B1011" w:rsidRDefault="00294FD2">
            <w:pPr>
              <w:widowControl w:val="0"/>
              <w:spacing w:line="240" w:lineRule="auto"/>
              <w:rPr>
                <w:sz w:val="16"/>
                <w:szCs w:val="16"/>
              </w:rPr>
            </w:pPr>
            <w:r>
              <w:rPr>
                <w:sz w:val="16"/>
                <w:szCs w:val="16"/>
              </w:rPr>
              <w:t>Vessel-day</w:t>
            </w:r>
          </w:p>
        </w:tc>
      </w:tr>
    </w:tbl>
    <w:p w14:paraId="10DFADBB" w14:textId="77777777" w:rsidR="000B1011" w:rsidRDefault="00294FD2">
      <w:r>
        <w:rPr>
          <w:b/>
        </w:rPr>
        <w:t>Table 2.</w:t>
      </w:r>
      <w:r>
        <w:t xml:space="preserve"> Performance of the best fitting random forest model by species.</w:t>
      </w:r>
    </w:p>
    <w:p w14:paraId="70189721" w14:textId="77777777" w:rsidR="000B1011" w:rsidRDefault="000B1011"/>
    <w:tbl>
      <w:tblPr>
        <w:tblW w:w="11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55"/>
        <w:gridCol w:w="1335"/>
        <w:gridCol w:w="1425"/>
        <w:gridCol w:w="1185"/>
        <w:gridCol w:w="1185"/>
        <w:gridCol w:w="810"/>
        <w:gridCol w:w="675"/>
        <w:gridCol w:w="1065"/>
        <w:gridCol w:w="780"/>
        <w:gridCol w:w="675"/>
      </w:tblGrid>
      <w:tr w:rsidR="000B1011" w14:paraId="6E881F51" w14:textId="77777777" w:rsidTr="6B526DA6">
        <w:trPr>
          <w:trHeight w:val="420"/>
        </w:trPr>
        <w:tc>
          <w:tcPr>
            <w:tcW w:w="2055" w:type="dxa"/>
            <w:shd w:val="clear" w:color="auto" w:fill="auto"/>
            <w:tcMar>
              <w:top w:w="100" w:type="dxa"/>
              <w:left w:w="100" w:type="dxa"/>
              <w:bottom w:w="100" w:type="dxa"/>
              <w:right w:w="100" w:type="dxa"/>
            </w:tcMar>
          </w:tcPr>
          <w:p w14:paraId="7A6AAFAA" w14:textId="77777777" w:rsidR="000B1011" w:rsidRDefault="000B1011">
            <w:pPr>
              <w:widowControl w:val="0"/>
              <w:pBdr>
                <w:top w:val="nil"/>
                <w:left w:val="nil"/>
                <w:bottom w:val="nil"/>
                <w:right w:val="nil"/>
                <w:between w:val="nil"/>
              </w:pBdr>
              <w:spacing w:line="240" w:lineRule="auto"/>
              <w:rPr>
                <w:b/>
                <w:sz w:val="18"/>
                <w:szCs w:val="18"/>
              </w:rPr>
            </w:pPr>
          </w:p>
        </w:tc>
        <w:tc>
          <w:tcPr>
            <w:tcW w:w="1335" w:type="dxa"/>
            <w:shd w:val="clear" w:color="auto" w:fill="auto"/>
            <w:tcMar>
              <w:top w:w="100" w:type="dxa"/>
              <w:left w:w="100" w:type="dxa"/>
              <w:bottom w:w="100" w:type="dxa"/>
              <w:right w:w="100" w:type="dxa"/>
            </w:tcMar>
          </w:tcPr>
          <w:p w14:paraId="69E21580" w14:textId="77777777" w:rsidR="000B1011" w:rsidRDefault="000B1011">
            <w:pPr>
              <w:widowControl w:val="0"/>
              <w:pBdr>
                <w:top w:val="nil"/>
                <w:left w:val="nil"/>
                <w:bottom w:val="nil"/>
                <w:right w:val="nil"/>
                <w:between w:val="nil"/>
              </w:pBdr>
              <w:spacing w:line="240" w:lineRule="auto"/>
              <w:rPr>
                <w:b/>
                <w:sz w:val="18"/>
                <w:szCs w:val="18"/>
              </w:rPr>
            </w:pPr>
          </w:p>
        </w:tc>
        <w:tc>
          <w:tcPr>
            <w:tcW w:w="1425" w:type="dxa"/>
            <w:shd w:val="clear" w:color="auto" w:fill="auto"/>
            <w:tcMar>
              <w:top w:w="100" w:type="dxa"/>
              <w:left w:w="100" w:type="dxa"/>
              <w:bottom w:w="100" w:type="dxa"/>
              <w:right w:w="100" w:type="dxa"/>
            </w:tcMar>
          </w:tcPr>
          <w:p w14:paraId="215FBC5F" w14:textId="77777777" w:rsidR="000B1011" w:rsidRDefault="000B1011">
            <w:pPr>
              <w:widowControl w:val="0"/>
              <w:pBdr>
                <w:top w:val="nil"/>
                <w:left w:val="nil"/>
                <w:bottom w:val="nil"/>
                <w:right w:val="nil"/>
                <w:between w:val="nil"/>
              </w:pBdr>
              <w:spacing w:line="240" w:lineRule="auto"/>
              <w:rPr>
                <w:b/>
                <w:sz w:val="18"/>
                <w:szCs w:val="18"/>
              </w:rPr>
            </w:pPr>
          </w:p>
        </w:tc>
        <w:tc>
          <w:tcPr>
            <w:tcW w:w="1185" w:type="dxa"/>
            <w:shd w:val="clear" w:color="auto" w:fill="auto"/>
            <w:tcMar>
              <w:top w:w="100" w:type="dxa"/>
              <w:left w:w="100" w:type="dxa"/>
              <w:bottom w:w="100" w:type="dxa"/>
              <w:right w:w="100" w:type="dxa"/>
            </w:tcMar>
          </w:tcPr>
          <w:p w14:paraId="70CA5F6D" w14:textId="77777777" w:rsidR="000B1011" w:rsidRDefault="000B1011">
            <w:pPr>
              <w:widowControl w:val="0"/>
              <w:spacing w:line="240" w:lineRule="auto"/>
              <w:rPr>
                <w:b/>
                <w:sz w:val="18"/>
                <w:szCs w:val="18"/>
              </w:rPr>
            </w:pPr>
          </w:p>
        </w:tc>
        <w:tc>
          <w:tcPr>
            <w:tcW w:w="2670" w:type="dxa"/>
            <w:gridSpan w:val="3"/>
            <w:shd w:val="clear" w:color="auto" w:fill="auto"/>
            <w:tcMar>
              <w:top w:w="100" w:type="dxa"/>
              <w:left w:w="100" w:type="dxa"/>
              <w:bottom w:w="100" w:type="dxa"/>
              <w:right w:w="100" w:type="dxa"/>
            </w:tcMar>
          </w:tcPr>
          <w:p w14:paraId="1EBBCD6A" w14:textId="77777777" w:rsidR="000B1011" w:rsidRDefault="00294FD2">
            <w:pPr>
              <w:widowControl w:val="0"/>
              <w:spacing w:line="240" w:lineRule="auto"/>
              <w:rPr>
                <w:b/>
                <w:sz w:val="18"/>
                <w:szCs w:val="18"/>
              </w:rPr>
            </w:pPr>
            <w:r>
              <w:rPr>
                <w:b/>
                <w:sz w:val="18"/>
                <w:szCs w:val="18"/>
              </w:rPr>
              <w:t>Training data</w:t>
            </w:r>
          </w:p>
        </w:tc>
        <w:tc>
          <w:tcPr>
            <w:tcW w:w="2520" w:type="dxa"/>
            <w:gridSpan w:val="3"/>
            <w:shd w:val="clear" w:color="auto" w:fill="auto"/>
            <w:tcMar>
              <w:top w:w="100" w:type="dxa"/>
              <w:left w:w="100" w:type="dxa"/>
              <w:bottom w:w="100" w:type="dxa"/>
              <w:right w:w="100" w:type="dxa"/>
            </w:tcMar>
          </w:tcPr>
          <w:p w14:paraId="25C415E1" w14:textId="77777777" w:rsidR="000B1011" w:rsidRDefault="00294FD2">
            <w:pPr>
              <w:widowControl w:val="0"/>
              <w:pBdr>
                <w:top w:val="nil"/>
                <w:left w:val="nil"/>
                <w:bottom w:val="nil"/>
                <w:right w:val="nil"/>
                <w:between w:val="nil"/>
              </w:pBdr>
              <w:spacing w:line="240" w:lineRule="auto"/>
              <w:rPr>
                <w:b/>
                <w:sz w:val="18"/>
                <w:szCs w:val="18"/>
              </w:rPr>
            </w:pPr>
            <w:r>
              <w:rPr>
                <w:b/>
                <w:sz w:val="18"/>
                <w:szCs w:val="18"/>
              </w:rPr>
              <w:t>Test data</w:t>
            </w:r>
          </w:p>
        </w:tc>
      </w:tr>
      <w:tr w:rsidR="000B1011" w14:paraId="52745B4B" w14:textId="77777777" w:rsidTr="6B526DA6">
        <w:tc>
          <w:tcPr>
            <w:tcW w:w="2055" w:type="dxa"/>
            <w:shd w:val="clear" w:color="auto" w:fill="auto"/>
            <w:tcMar>
              <w:top w:w="100" w:type="dxa"/>
              <w:left w:w="100" w:type="dxa"/>
              <w:bottom w:w="100" w:type="dxa"/>
              <w:right w:w="100" w:type="dxa"/>
            </w:tcMar>
          </w:tcPr>
          <w:p w14:paraId="77266AAC" w14:textId="77777777" w:rsidR="000B1011" w:rsidRDefault="00294FD2">
            <w:pPr>
              <w:widowControl w:val="0"/>
              <w:pBdr>
                <w:top w:val="nil"/>
                <w:left w:val="nil"/>
                <w:bottom w:val="nil"/>
                <w:right w:val="nil"/>
                <w:between w:val="nil"/>
              </w:pBdr>
              <w:spacing w:line="240" w:lineRule="auto"/>
              <w:rPr>
                <w:b/>
                <w:sz w:val="18"/>
                <w:szCs w:val="18"/>
              </w:rPr>
            </w:pPr>
            <w:r>
              <w:rPr>
                <w:b/>
                <w:sz w:val="18"/>
                <w:szCs w:val="18"/>
              </w:rPr>
              <w:t>Species</w:t>
            </w:r>
          </w:p>
        </w:tc>
        <w:tc>
          <w:tcPr>
            <w:tcW w:w="1335" w:type="dxa"/>
            <w:shd w:val="clear" w:color="auto" w:fill="auto"/>
            <w:tcMar>
              <w:top w:w="100" w:type="dxa"/>
              <w:left w:w="100" w:type="dxa"/>
              <w:bottom w:w="100" w:type="dxa"/>
              <w:right w:w="100" w:type="dxa"/>
            </w:tcMar>
          </w:tcPr>
          <w:p w14:paraId="17D73941" w14:textId="77777777" w:rsidR="000B1011" w:rsidRDefault="00294FD2">
            <w:pPr>
              <w:widowControl w:val="0"/>
              <w:pBdr>
                <w:top w:val="nil"/>
                <w:left w:val="nil"/>
                <w:bottom w:val="nil"/>
                <w:right w:val="nil"/>
                <w:between w:val="nil"/>
              </w:pBdr>
              <w:spacing w:line="240" w:lineRule="auto"/>
              <w:rPr>
                <w:b/>
                <w:sz w:val="18"/>
                <w:szCs w:val="18"/>
              </w:rPr>
            </w:pPr>
            <w:r>
              <w:rPr>
                <w:b/>
                <w:sz w:val="18"/>
                <w:szCs w:val="18"/>
              </w:rPr>
              <w:t># of bycatch</w:t>
            </w:r>
          </w:p>
          <w:p w14:paraId="36BC3454" w14:textId="77777777" w:rsidR="000B1011" w:rsidRDefault="00294FD2">
            <w:pPr>
              <w:widowControl w:val="0"/>
              <w:pBdr>
                <w:top w:val="nil"/>
                <w:left w:val="nil"/>
                <w:bottom w:val="nil"/>
                <w:right w:val="nil"/>
                <w:between w:val="nil"/>
              </w:pBdr>
              <w:spacing w:line="240" w:lineRule="auto"/>
              <w:rPr>
                <w:b/>
                <w:sz w:val="18"/>
                <w:szCs w:val="18"/>
              </w:rPr>
            </w:pPr>
            <w:r>
              <w:rPr>
                <w:b/>
                <w:sz w:val="18"/>
                <w:szCs w:val="18"/>
              </w:rPr>
              <w:t>observed</w:t>
            </w:r>
          </w:p>
        </w:tc>
        <w:tc>
          <w:tcPr>
            <w:tcW w:w="1425" w:type="dxa"/>
            <w:shd w:val="clear" w:color="auto" w:fill="auto"/>
            <w:tcMar>
              <w:top w:w="100" w:type="dxa"/>
              <w:left w:w="100" w:type="dxa"/>
              <w:bottom w:w="100" w:type="dxa"/>
              <w:right w:w="100" w:type="dxa"/>
            </w:tcMar>
          </w:tcPr>
          <w:p w14:paraId="6D303974" w14:textId="77777777" w:rsidR="000B1011" w:rsidRDefault="00294FD2">
            <w:pPr>
              <w:widowControl w:val="0"/>
              <w:pBdr>
                <w:top w:val="nil"/>
                <w:left w:val="nil"/>
                <w:bottom w:val="nil"/>
                <w:right w:val="nil"/>
                <w:between w:val="nil"/>
              </w:pBdr>
              <w:spacing w:line="240" w:lineRule="auto"/>
              <w:rPr>
                <w:b/>
                <w:sz w:val="18"/>
                <w:szCs w:val="18"/>
              </w:rPr>
            </w:pPr>
            <w:r>
              <w:rPr>
                <w:b/>
                <w:sz w:val="18"/>
                <w:szCs w:val="18"/>
              </w:rPr>
              <w:t>Best model</w:t>
            </w:r>
          </w:p>
        </w:tc>
        <w:tc>
          <w:tcPr>
            <w:tcW w:w="1185" w:type="dxa"/>
            <w:shd w:val="clear" w:color="auto" w:fill="auto"/>
            <w:tcMar>
              <w:top w:w="100" w:type="dxa"/>
              <w:left w:w="100" w:type="dxa"/>
              <w:bottom w:w="100" w:type="dxa"/>
              <w:right w:w="100" w:type="dxa"/>
            </w:tcMar>
          </w:tcPr>
          <w:p w14:paraId="6E190728" w14:textId="77777777" w:rsidR="000B1011" w:rsidRDefault="00294FD2" w:rsidP="6B526DA6">
            <w:pPr>
              <w:widowControl w:val="0"/>
              <w:spacing w:line="240" w:lineRule="auto"/>
              <w:rPr>
                <w:b/>
                <w:bCs/>
                <w:sz w:val="18"/>
                <w:szCs w:val="18"/>
                <w:lang w:val="en-US"/>
              </w:rPr>
            </w:pPr>
            <w:proofErr w:type="spellStart"/>
            <w:r w:rsidRPr="6B526DA6">
              <w:rPr>
                <w:b/>
                <w:bCs/>
                <w:sz w:val="18"/>
                <w:szCs w:val="18"/>
                <w:lang w:val="en-US"/>
              </w:rPr>
              <w:t>Mtry</w:t>
            </w:r>
            <w:proofErr w:type="spellEnd"/>
          </w:p>
        </w:tc>
        <w:tc>
          <w:tcPr>
            <w:tcW w:w="1185" w:type="dxa"/>
            <w:shd w:val="clear" w:color="auto" w:fill="auto"/>
            <w:tcMar>
              <w:top w:w="100" w:type="dxa"/>
              <w:left w:w="100" w:type="dxa"/>
              <w:bottom w:w="100" w:type="dxa"/>
              <w:right w:w="100" w:type="dxa"/>
            </w:tcMar>
          </w:tcPr>
          <w:p w14:paraId="513478A6" w14:textId="77777777" w:rsidR="000B1011" w:rsidRDefault="00294FD2">
            <w:pPr>
              <w:widowControl w:val="0"/>
              <w:spacing w:line="240" w:lineRule="auto"/>
              <w:rPr>
                <w:b/>
                <w:sz w:val="18"/>
                <w:szCs w:val="18"/>
              </w:rPr>
            </w:pPr>
            <w:r>
              <w:rPr>
                <w:b/>
                <w:sz w:val="18"/>
                <w:szCs w:val="18"/>
              </w:rPr>
              <w:t>Accuracy</w:t>
            </w:r>
          </w:p>
        </w:tc>
        <w:tc>
          <w:tcPr>
            <w:tcW w:w="810" w:type="dxa"/>
            <w:shd w:val="clear" w:color="auto" w:fill="auto"/>
            <w:tcMar>
              <w:top w:w="100" w:type="dxa"/>
              <w:left w:w="100" w:type="dxa"/>
              <w:bottom w:w="100" w:type="dxa"/>
              <w:right w:w="100" w:type="dxa"/>
            </w:tcMar>
          </w:tcPr>
          <w:p w14:paraId="65056087" w14:textId="77777777" w:rsidR="000B1011" w:rsidRDefault="00294FD2">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1A550E49" w14:textId="77777777" w:rsidR="000B1011" w:rsidRDefault="00294FD2">
            <w:pPr>
              <w:widowControl w:val="0"/>
              <w:spacing w:line="240" w:lineRule="auto"/>
              <w:rPr>
                <w:b/>
                <w:sz w:val="18"/>
                <w:szCs w:val="18"/>
              </w:rPr>
            </w:pPr>
            <w:r>
              <w:rPr>
                <w:b/>
                <w:sz w:val="18"/>
                <w:szCs w:val="18"/>
              </w:rPr>
              <w:t>AUC</w:t>
            </w:r>
          </w:p>
        </w:tc>
        <w:tc>
          <w:tcPr>
            <w:tcW w:w="1065" w:type="dxa"/>
            <w:shd w:val="clear" w:color="auto" w:fill="auto"/>
            <w:tcMar>
              <w:top w:w="100" w:type="dxa"/>
              <w:left w:w="100" w:type="dxa"/>
              <w:bottom w:w="100" w:type="dxa"/>
              <w:right w:w="100" w:type="dxa"/>
            </w:tcMar>
          </w:tcPr>
          <w:p w14:paraId="4C11C7EE" w14:textId="77777777" w:rsidR="000B1011" w:rsidRDefault="00294FD2">
            <w:pPr>
              <w:widowControl w:val="0"/>
              <w:spacing w:line="240" w:lineRule="auto"/>
              <w:rPr>
                <w:b/>
                <w:sz w:val="18"/>
                <w:szCs w:val="18"/>
              </w:rPr>
            </w:pPr>
            <w:r>
              <w:rPr>
                <w:b/>
                <w:sz w:val="18"/>
                <w:szCs w:val="18"/>
              </w:rPr>
              <w:t>Accuracy</w:t>
            </w:r>
          </w:p>
        </w:tc>
        <w:tc>
          <w:tcPr>
            <w:tcW w:w="780" w:type="dxa"/>
            <w:shd w:val="clear" w:color="auto" w:fill="auto"/>
            <w:tcMar>
              <w:top w:w="100" w:type="dxa"/>
              <w:left w:w="100" w:type="dxa"/>
              <w:bottom w:w="100" w:type="dxa"/>
              <w:right w:w="100" w:type="dxa"/>
            </w:tcMar>
          </w:tcPr>
          <w:p w14:paraId="612FE541" w14:textId="77777777" w:rsidR="000B1011" w:rsidRDefault="00294FD2">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057AC8C2" w14:textId="77777777" w:rsidR="000B1011" w:rsidRDefault="00294FD2">
            <w:pPr>
              <w:widowControl w:val="0"/>
              <w:spacing w:line="240" w:lineRule="auto"/>
              <w:rPr>
                <w:b/>
                <w:sz w:val="18"/>
                <w:szCs w:val="18"/>
              </w:rPr>
            </w:pPr>
            <w:r>
              <w:rPr>
                <w:b/>
                <w:sz w:val="18"/>
                <w:szCs w:val="18"/>
              </w:rPr>
              <w:t>AUC</w:t>
            </w:r>
          </w:p>
        </w:tc>
      </w:tr>
      <w:tr w:rsidR="000B1011" w14:paraId="6EC555E4" w14:textId="77777777" w:rsidTr="6B526DA6">
        <w:tc>
          <w:tcPr>
            <w:tcW w:w="2055" w:type="dxa"/>
            <w:shd w:val="clear" w:color="auto" w:fill="auto"/>
            <w:tcMar>
              <w:top w:w="100" w:type="dxa"/>
              <w:left w:w="100" w:type="dxa"/>
              <w:bottom w:w="100" w:type="dxa"/>
              <w:right w:w="100" w:type="dxa"/>
            </w:tcMar>
          </w:tcPr>
          <w:p w14:paraId="54DF3B83" w14:textId="77777777" w:rsidR="000B1011" w:rsidRDefault="00294FD2">
            <w:pPr>
              <w:widowControl w:val="0"/>
              <w:pBdr>
                <w:top w:val="nil"/>
                <w:left w:val="nil"/>
                <w:bottom w:val="nil"/>
                <w:right w:val="nil"/>
                <w:between w:val="nil"/>
              </w:pBdr>
              <w:spacing w:line="240" w:lineRule="auto"/>
              <w:rPr>
                <w:sz w:val="18"/>
                <w:szCs w:val="18"/>
              </w:rPr>
            </w:pPr>
            <w:r>
              <w:rPr>
                <w:sz w:val="18"/>
                <w:szCs w:val="18"/>
              </w:rPr>
              <w:t>California sea lion</w:t>
            </w:r>
          </w:p>
        </w:tc>
        <w:tc>
          <w:tcPr>
            <w:tcW w:w="1335" w:type="dxa"/>
            <w:shd w:val="clear" w:color="auto" w:fill="auto"/>
            <w:tcMar>
              <w:top w:w="100" w:type="dxa"/>
              <w:left w:w="100" w:type="dxa"/>
              <w:bottom w:w="100" w:type="dxa"/>
              <w:right w:w="100" w:type="dxa"/>
            </w:tcMar>
          </w:tcPr>
          <w:p w14:paraId="12FB06AE" w14:textId="77777777" w:rsidR="000B1011" w:rsidRDefault="00294FD2">
            <w:pPr>
              <w:widowControl w:val="0"/>
              <w:pBdr>
                <w:top w:val="nil"/>
                <w:left w:val="nil"/>
                <w:bottom w:val="nil"/>
                <w:right w:val="nil"/>
                <w:between w:val="nil"/>
              </w:pBdr>
              <w:spacing w:line="240" w:lineRule="auto"/>
              <w:rPr>
                <w:sz w:val="18"/>
                <w:szCs w:val="18"/>
              </w:rPr>
            </w:pPr>
            <w:r>
              <w:rPr>
                <w:sz w:val="18"/>
                <w:szCs w:val="18"/>
              </w:rPr>
              <w:t>100</w:t>
            </w:r>
          </w:p>
        </w:tc>
        <w:tc>
          <w:tcPr>
            <w:tcW w:w="1425" w:type="dxa"/>
            <w:shd w:val="clear" w:color="auto" w:fill="auto"/>
            <w:tcMar>
              <w:top w:w="100" w:type="dxa"/>
              <w:left w:w="100" w:type="dxa"/>
              <w:bottom w:w="100" w:type="dxa"/>
              <w:right w:w="100" w:type="dxa"/>
            </w:tcMar>
          </w:tcPr>
          <w:p w14:paraId="433BFEE1" w14:textId="77777777" w:rsidR="000B1011" w:rsidRDefault="00294FD2" w:rsidP="6B526DA6">
            <w:pPr>
              <w:widowControl w:val="0"/>
              <w:pBdr>
                <w:top w:val="nil"/>
                <w:left w:val="nil"/>
                <w:bottom w:val="nil"/>
                <w:right w:val="nil"/>
                <w:between w:val="nil"/>
              </w:pBdr>
              <w:spacing w:line="240" w:lineRule="auto"/>
              <w:rPr>
                <w:sz w:val="18"/>
                <w:szCs w:val="18"/>
                <w:lang w:val="en-US"/>
              </w:rPr>
            </w:pPr>
            <w:proofErr w:type="gramStart"/>
            <w:r w:rsidRPr="6B526DA6">
              <w:rPr>
                <w:sz w:val="18"/>
                <w:szCs w:val="18"/>
                <w:lang w:val="en-US"/>
              </w:rPr>
              <w:t>Weighted-75</w:t>
            </w:r>
            <w:proofErr w:type="gramEnd"/>
          </w:p>
        </w:tc>
        <w:tc>
          <w:tcPr>
            <w:tcW w:w="1185" w:type="dxa"/>
            <w:shd w:val="clear" w:color="auto" w:fill="auto"/>
            <w:tcMar>
              <w:top w:w="100" w:type="dxa"/>
              <w:left w:w="100" w:type="dxa"/>
              <w:bottom w:w="100" w:type="dxa"/>
              <w:right w:w="100" w:type="dxa"/>
            </w:tcMar>
          </w:tcPr>
          <w:p w14:paraId="6FADC405" w14:textId="77777777" w:rsidR="000B1011" w:rsidRDefault="00294FD2">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7845DC30"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2B1D1E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72F2C84"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7CB90FC"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785BC89"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9E94F5" w14:textId="77777777" w:rsidR="000B1011" w:rsidRDefault="000B1011">
            <w:pPr>
              <w:widowControl w:val="0"/>
              <w:spacing w:line="240" w:lineRule="auto"/>
              <w:rPr>
                <w:sz w:val="18"/>
                <w:szCs w:val="18"/>
              </w:rPr>
            </w:pPr>
          </w:p>
        </w:tc>
      </w:tr>
      <w:tr w:rsidR="000B1011" w14:paraId="6292FAE6" w14:textId="77777777" w:rsidTr="6B526DA6">
        <w:tc>
          <w:tcPr>
            <w:tcW w:w="2055" w:type="dxa"/>
            <w:shd w:val="clear" w:color="auto" w:fill="auto"/>
            <w:tcMar>
              <w:top w:w="100" w:type="dxa"/>
              <w:left w:w="100" w:type="dxa"/>
              <w:bottom w:w="100" w:type="dxa"/>
              <w:right w:w="100" w:type="dxa"/>
            </w:tcMar>
          </w:tcPr>
          <w:p w14:paraId="237CF255" w14:textId="77777777" w:rsidR="000B1011" w:rsidRDefault="00294FD2">
            <w:pPr>
              <w:widowControl w:val="0"/>
              <w:pBdr>
                <w:top w:val="nil"/>
                <w:left w:val="nil"/>
                <w:bottom w:val="nil"/>
                <w:right w:val="nil"/>
                <w:between w:val="nil"/>
              </w:pBdr>
              <w:spacing w:line="240" w:lineRule="auto"/>
              <w:rPr>
                <w:sz w:val="18"/>
                <w:szCs w:val="18"/>
              </w:rPr>
            </w:pPr>
            <w:r>
              <w:rPr>
                <w:sz w:val="18"/>
                <w:szCs w:val="18"/>
              </w:rPr>
              <w:t>Harbor seal</w:t>
            </w:r>
          </w:p>
        </w:tc>
        <w:tc>
          <w:tcPr>
            <w:tcW w:w="1335" w:type="dxa"/>
            <w:shd w:val="clear" w:color="auto" w:fill="auto"/>
            <w:tcMar>
              <w:top w:w="100" w:type="dxa"/>
              <w:left w:w="100" w:type="dxa"/>
              <w:bottom w:w="100" w:type="dxa"/>
              <w:right w:w="100" w:type="dxa"/>
            </w:tcMar>
          </w:tcPr>
          <w:p w14:paraId="0B696CF1" w14:textId="77777777" w:rsidR="000B1011" w:rsidRDefault="00294FD2">
            <w:pPr>
              <w:widowControl w:val="0"/>
              <w:pBdr>
                <w:top w:val="nil"/>
                <w:left w:val="nil"/>
                <w:bottom w:val="nil"/>
                <w:right w:val="nil"/>
                <w:between w:val="nil"/>
              </w:pBdr>
              <w:spacing w:line="240" w:lineRule="auto"/>
              <w:rPr>
                <w:sz w:val="18"/>
                <w:szCs w:val="18"/>
              </w:rPr>
            </w:pPr>
            <w:r>
              <w:rPr>
                <w:sz w:val="18"/>
                <w:szCs w:val="18"/>
              </w:rPr>
              <w:t>200</w:t>
            </w:r>
          </w:p>
        </w:tc>
        <w:tc>
          <w:tcPr>
            <w:tcW w:w="1425" w:type="dxa"/>
            <w:shd w:val="clear" w:color="auto" w:fill="auto"/>
            <w:tcMar>
              <w:top w:w="100" w:type="dxa"/>
              <w:left w:w="100" w:type="dxa"/>
              <w:bottom w:w="100" w:type="dxa"/>
              <w:right w:w="100" w:type="dxa"/>
            </w:tcMar>
          </w:tcPr>
          <w:p w14:paraId="668506A8" w14:textId="77777777" w:rsidR="000B1011" w:rsidRDefault="00294FD2">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185D4236" w14:textId="77777777" w:rsidR="000B1011" w:rsidRDefault="00294FD2">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4CC1C9AA"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4162538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742A400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3E7F171"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442630E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82DDD64" w14:textId="77777777" w:rsidR="000B1011" w:rsidRDefault="000B1011">
            <w:pPr>
              <w:widowControl w:val="0"/>
              <w:spacing w:line="240" w:lineRule="auto"/>
              <w:rPr>
                <w:sz w:val="18"/>
                <w:szCs w:val="18"/>
              </w:rPr>
            </w:pPr>
          </w:p>
        </w:tc>
      </w:tr>
      <w:tr w:rsidR="000B1011" w14:paraId="331B1802" w14:textId="77777777" w:rsidTr="6B526DA6">
        <w:tc>
          <w:tcPr>
            <w:tcW w:w="2055" w:type="dxa"/>
            <w:shd w:val="clear" w:color="auto" w:fill="auto"/>
            <w:tcMar>
              <w:top w:w="100" w:type="dxa"/>
              <w:left w:w="100" w:type="dxa"/>
              <w:bottom w:w="100" w:type="dxa"/>
              <w:right w:w="100" w:type="dxa"/>
            </w:tcMar>
          </w:tcPr>
          <w:p w14:paraId="3BB044E3" w14:textId="77777777" w:rsidR="000B1011" w:rsidRDefault="00294FD2">
            <w:pPr>
              <w:widowControl w:val="0"/>
              <w:pBdr>
                <w:top w:val="nil"/>
                <w:left w:val="nil"/>
                <w:bottom w:val="nil"/>
                <w:right w:val="nil"/>
                <w:between w:val="nil"/>
              </w:pBdr>
              <w:spacing w:line="240" w:lineRule="auto"/>
              <w:rPr>
                <w:sz w:val="18"/>
                <w:szCs w:val="18"/>
              </w:rPr>
            </w:pPr>
            <w:r>
              <w:rPr>
                <w:sz w:val="18"/>
                <w:szCs w:val="18"/>
              </w:rPr>
              <w:t>Harbor porpoise</w:t>
            </w:r>
          </w:p>
        </w:tc>
        <w:tc>
          <w:tcPr>
            <w:tcW w:w="1335" w:type="dxa"/>
            <w:shd w:val="clear" w:color="auto" w:fill="auto"/>
            <w:tcMar>
              <w:top w:w="100" w:type="dxa"/>
              <w:left w:w="100" w:type="dxa"/>
              <w:bottom w:w="100" w:type="dxa"/>
              <w:right w:w="100" w:type="dxa"/>
            </w:tcMar>
          </w:tcPr>
          <w:p w14:paraId="744F918D" w14:textId="77777777" w:rsidR="000B1011" w:rsidRDefault="00294FD2">
            <w:pPr>
              <w:widowControl w:val="0"/>
              <w:pBdr>
                <w:top w:val="nil"/>
                <w:left w:val="nil"/>
                <w:bottom w:val="nil"/>
                <w:right w:val="nil"/>
                <w:between w:val="nil"/>
              </w:pBdr>
              <w:spacing w:line="240" w:lineRule="auto"/>
              <w:rPr>
                <w:sz w:val="18"/>
                <w:szCs w:val="18"/>
              </w:rPr>
            </w:pPr>
            <w:r>
              <w:rPr>
                <w:sz w:val="18"/>
                <w:szCs w:val="18"/>
              </w:rPr>
              <w:t>300</w:t>
            </w:r>
          </w:p>
        </w:tc>
        <w:tc>
          <w:tcPr>
            <w:tcW w:w="1425" w:type="dxa"/>
            <w:shd w:val="clear" w:color="auto" w:fill="auto"/>
            <w:tcMar>
              <w:top w:w="100" w:type="dxa"/>
              <w:left w:w="100" w:type="dxa"/>
              <w:bottom w:w="100" w:type="dxa"/>
              <w:right w:w="100" w:type="dxa"/>
            </w:tcMar>
          </w:tcPr>
          <w:p w14:paraId="2B8FCD4D" w14:textId="77777777" w:rsidR="000B1011" w:rsidRDefault="00294FD2" w:rsidP="6B526DA6">
            <w:pPr>
              <w:widowControl w:val="0"/>
              <w:pBdr>
                <w:top w:val="nil"/>
                <w:left w:val="nil"/>
                <w:bottom w:val="nil"/>
                <w:right w:val="nil"/>
                <w:between w:val="nil"/>
              </w:pBdr>
              <w:spacing w:line="240" w:lineRule="auto"/>
              <w:rPr>
                <w:sz w:val="18"/>
                <w:szCs w:val="18"/>
                <w:lang w:val="en-US"/>
              </w:rPr>
            </w:pPr>
            <w:proofErr w:type="spellStart"/>
            <w:r w:rsidRPr="6B526DA6">
              <w:rPr>
                <w:sz w:val="18"/>
                <w:szCs w:val="18"/>
                <w:lang w:val="en-US"/>
              </w:rPr>
              <w:t>Downsampling</w:t>
            </w:r>
            <w:proofErr w:type="spellEnd"/>
          </w:p>
        </w:tc>
        <w:tc>
          <w:tcPr>
            <w:tcW w:w="1185" w:type="dxa"/>
            <w:shd w:val="clear" w:color="auto" w:fill="auto"/>
            <w:tcMar>
              <w:top w:w="100" w:type="dxa"/>
              <w:left w:w="100" w:type="dxa"/>
              <w:bottom w:w="100" w:type="dxa"/>
              <w:right w:w="100" w:type="dxa"/>
            </w:tcMar>
          </w:tcPr>
          <w:p w14:paraId="46C3DF36" w14:textId="77777777" w:rsidR="000B1011" w:rsidRDefault="00294FD2">
            <w:pPr>
              <w:widowControl w:val="0"/>
              <w:spacing w:line="240" w:lineRule="auto"/>
              <w:rPr>
                <w:sz w:val="18"/>
                <w:szCs w:val="18"/>
              </w:rPr>
            </w:pPr>
            <w:r>
              <w:rPr>
                <w:sz w:val="18"/>
                <w:szCs w:val="18"/>
              </w:rPr>
              <w:t>1</w:t>
            </w:r>
          </w:p>
        </w:tc>
        <w:tc>
          <w:tcPr>
            <w:tcW w:w="1185" w:type="dxa"/>
            <w:shd w:val="clear" w:color="auto" w:fill="auto"/>
            <w:tcMar>
              <w:top w:w="100" w:type="dxa"/>
              <w:left w:w="100" w:type="dxa"/>
              <w:bottom w:w="100" w:type="dxa"/>
              <w:right w:w="100" w:type="dxa"/>
            </w:tcMar>
          </w:tcPr>
          <w:p w14:paraId="6356E51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179FB8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7D1226"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A2E305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9007E9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3049D81" w14:textId="77777777" w:rsidR="000B1011" w:rsidRDefault="000B1011">
            <w:pPr>
              <w:widowControl w:val="0"/>
              <w:spacing w:line="240" w:lineRule="auto"/>
              <w:rPr>
                <w:sz w:val="18"/>
                <w:szCs w:val="18"/>
              </w:rPr>
            </w:pPr>
          </w:p>
        </w:tc>
      </w:tr>
      <w:tr w:rsidR="000B1011" w14:paraId="7B452C1B" w14:textId="77777777" w:rsidTr="6B526DA6">
        <w:tc>
          <w:tcPr>
            <w:tcW w:w="2055" w:type="dxa"/>
            <w:shd w:val="clear" w:color="auto" w:fill="auto"/>
            <w:tcMar>
              <w:top w:w="100" w:type="dxa"/>
              <w:left w:w="100" w:type="dxa"/>
              <w:bottom w:w="100" w:type="dxa"/>
              <w:right w:w="100" w:type="dxa"/>
            </w:tcMar>
          </w:tcPr>
          <w:p w14:paraId="3174DCC5" w14:textId="77777777" w:rsidR="000B1011" w:rsidRDefault="00294FD2">
            <w:pPr>
              <w:widowControl w:val="0"/>
              <w:pBdr>
                <w:top w:val="nil"/>
                <w:left w:val="nil"/>
                <w:bottom w:val="nil"/>
                <w:right w:val="nil"/>
                <w:between w:val="nil"/>
              </w:pBdr>
              <w:spacing w:line="240" w:lineRule="auto"/>
              <w:rPr>
                <w:sz w:val="18"/>
                <w:szCs w:val="18"/>
              </w:rPr>
            </w:pPr>
            <w:r>
              <w:rPr>
                <w:sz w:val="18"/>
                <w:szCs w:val="18"/>
              </w:rPr>
              <w:t>Common murre</w:t>
            </w:r>
          </w:p>
        </w:tc>
        <w:tc>
          <w:tcPr>
            <w:tcW w:w="1335" w:type="dxa"/>
            <w:shd w:val="clear" w:color="auto" w:fill="auto"/>
            <w:tcMar>
              <w:top w:w="100" w:type="dxa"/>
              <w:left w:w="100" w:type="dxa"/>
              <w:bottom w:w="100" w:type="dxa"/>
              <w:right w:w="100" w:type="dxa"/>
            </w:tcMar>
          </w:tcPr>
          <w:p w14:paraId="6B463573" w14:textId="77777777" w:rsidR="000B1011" w:rsidRDefault="00294FD2">
            <w:pPr>
              <w:widowControl w:val="0"/>
              <w:pBdr>
                <w:top w:val="nil"/>
                <w:left w:val="nil"/>
                <w:bottom w:val="nil"/>
                <w:right w:val="nil"/>
                <w:between w:val="nil"/>
              </w:pBdr>
              <w:spacing w:line="240" w:lineRule="auto"/>
              <w:rPr>
                <w:sz w:val="18"/>
                <w:szCs w:val="18"/>
              </w:rPr>
            </w:pPr>
            <w:r>
              <w:rPr>
                <w:sz w:val="18"/>
                <w:szCs w:val="18"/>
              </w:rPr>
              <w:t>400</w:t>
            </w:r>
          </w:p>
        </w:tc>
        <w:tc>
          <w:tcPr>
            <w:tcW w:w="1425" w:type="dxa"/>
            <w:shd w:val="clear" w:color="auto" w:fill="auto"/>
            <w:tcMar>
              <w:top w:w="100" w:type="dxa"/>
              <w:left w:w="100" w:type="dxa"/>
              <w:bottom w:w="100" w:type="dxa"/>
              <w:right w:w="100" w:type="dxa"/>
            </w:tcMar>
          </w:tcPr>
          <w:p w14:paraId="7F7D6C58" w14:textId="77777777" w:rsidR="000B1011" w:rsidRDefault="00294FD2">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09B257A5" w14:textId="77777777" w:rsidR="000B1011" w:rsidRDefault="00294FD2">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19D9092B"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641814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A084AC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7B2A1FB7"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1A0FA4BF"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2FF133" w14:textId="77777777" w:rsidR="000B1011" w:rsidRDefault="000B1011">
            <w:pPr>
              <w:widowControl w:val="0"/>
              <w:spacing w:line="240" w:lineRule="auto"/>
              <w:rPr>
                <w:sz w:val="18"/>
                <w:szCs w:val="18"/>
              </w:rPr>
            </w:pPr>
          </w:p>
        </w:tc>
      </w:tr>
      <w:tr w:rsidR="000B1011" w14:paraId="134ED7F4" w14:textId="77777777" w:rsidTr="6B526DA6">
        <w:tc>
          <w:tcPr>
            <w:tcW w:w="2055" w:type="dxa"/>
            <w:shd w:val="clear" w:color="auto" w:fill="auto"/>
            <w:tcMar>
              <w:top w:w="100" w:type="dxa"/>
              <w:left w:w="100" w:type="dxa"/>
              <w:bottom w:w="100" w:type="dxa"/>
              <w:right w:w="100" w:type="dxa"/>
            </w:tcMar>
          </w:tcPr>
          <w:p w14:paraId="27BA0E4F" w14:textId="77777777" w:rsidR="000B1011" w:rsidRDefault="00294FD2">
            <w:pPr>
              <w:widowControl w:val="0"/>
              <w:pBdr>
                <w:top w:val="nil"/>
                <w:left w:val="nil"/>
                <w:bottom w:val="nil"/>
                <w:right w:val="nil"/>
                <w:between w:val="nil"/>
              </w:pBdr>
              <w:spacing w:line="240" w:lineRule="auto"/>
              <w:rPr>
                <w:sz w:val="18"/>
                <w:szCs w:val="18"/>
              </w:rPr>
            </w:pPr>
            <w:r>
              <w:rPr>
                <w:sz w:val="18"/>
                <w:szCs w:val="18"/>
              </w:rPr>
              <w:t>Brandt’s cormorant</w:t>
            </w:r>
          </w:p>
        </w:tc>
        <w:tc>
          <w:tcPr>
            <w:tcW w:w="1335" w:type="dxa"/>
            <w:shd w:val="clear" w:color="auto" w:fill="auto"/>
            <w:tcMar>
              <w:top w:w="100" w:type="dxa"/>
              <w:left w:w="100" w:type="dxa"/>
              <w:bottom w:w="100" w:type="dxa"/>
              <w:right w:w="100" w:type="dxa"/>
            </w:tcMar>
          </w:tcPr>
          <w:p w14:paraId="27C3A1FA" w14:textId="77777777" w:rsidR="000B1011" w:rsidRDefault="00294FD2">
            <w:pPr>
              <w:widowControl w:val="0"/>
              <w:pBdr>
                <w:top w:val="nil"/>
                <w:left w:val="nil"/>
                <w:bottom w:val="nil"/>
                <w:right w:val="nil"/>
                <w:between w:val="nil"/>
              </w:pBdr>
              <w:spacing w:line="240" w:lineRule="auto"/>
              <w:rPr>
                <w:sz w:val="18"/>
                <w:szCs w:val="18"/>
              </w:rPr>
            </w:pPr>
            <w:r>
              <w:rPr>
                <w:sz w:val="18"/>
                <w:szCs w:val="18"/>
              </w:rPr>
              <w:t>500</w:t>
            </w:r>
          </w:p>
        </w:tc>
        <w:tc>
          <w:tcPr>
            <w:tcW w:w="1425" w:type="dxa"/>
            <w:shd w:val="clear" w:color="auto" w:fill="auto"/>
            <w:tcMar>
              <w:top w:w="100" w:type="dxa"/>
              <w:left w:w="100" w:type="dxa"/>
              <w:bottom w:w="100" w:type="dxa"/>
              <w:right w:w="100" w:type="dxa"/>
            </w:tcMar>
          </w:tcPr>
          <w:p w14:paraId="1729ACEB" w14:textId="77777777" w:rsidR="000B1011" w:rsidRDefault="00294FD2" w:rsidP="6B526DA6">
            <w:pPr>
              <w:widowControl w:val="0"/>
              <w:pBdr>
                <w:top w:val="nil"/>
                <w:left w:val="nil"/>
                <w:bottom w:val="nil"/>
                <w:right w:val="nil"/>
                <w:between w:val="nil"/>
              </w:pBdr>
              <w:spacing w:line="240" w:lineRule="auto"/>
              <w:rPr>
                <w:sz w:val="18"/>
                <w:szCs w:val="18"/>
                <w:lang w:val="en-US"/>
              </w:rPr>
            </w:pPr>
            <w:proofErr w:type="gramStart"/>
            <w:r w:rsidRPr="6B526DA6">
              <w:rPr>
                <w:sz w:val="18"/>
                <w:szCs w:val="18"/>
                <w:lang w:val="en-US"/>
              </w:rPr>
              <w:t>Weighted-75</w:t>
            </w:r>
            <w:proofErr w:type="gramEnd"/>
          </w:p>
        </w:tc>
        <w:tc>
          <w:tcPr>
            <w:tcW w:w="1185" w:type="dxa"/>
            <w:shd w:val="clear" w:color="auto" w:fill="auto"/>
            <w:tcMar>
              <w:top w:w="100" w:type="dxa"/>
              <w:left w:w="100" w:type="dxa"/>
              <w:bottom w:w="100" w:type="dxa"/>
              <w:right w:w="100" w:type="dxa"/>
            </w:tcMar>
          </w:tcPr>
          <w:p w14:paraId="34DB7695" w14:textId="77777777" w:rsidR="000B1011" w:rsidRDefault="00294FD2">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6261095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FB05F4B"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C44906B"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D654059"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50626A5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A95E3BE" w14:textId="77777777" w:rsidR="000B1011" w:rsidRDefault="000B1011">
            <w:pPr>
              <w:widowControl w:val="0"/>
              <w:spacing w:line="240" w:lineRule="auto"/>
              <w:rPr>
                <w:sz w:val="18"/>
                <w:szCs w:val="18"/>
              </w:rPr>
            </w:pPr>
          </w:p>
        </w:tc>
      </w:tr>
      <w:tr w:rsidR="000B1011" w14:paraId="50FD5F4C" w14:textId="77777777" w:rsidTr="6B526DA6">
        <w:tc>
          <w:tcPr>
            <w:tcW w:w="2055" w:type="dxa"/>
            <w:shd w:val="clear" w:color="auto" w:fill="auto"/>
            <w:tcMar>
              <w:top w:w="100" w:type="dxa"/>
              <w:left w:w="100" w:type="dxa"/>
              <w:bottom w:w="100" w:type="dxa"/>
              <w:right w:w="100" w:type="dxa"/>
            </w:tcMar>
          </w:tcPr>
          <w:p w14:paraId="52BF5CA5" w14:textId="77777777" w:rsidR="000B1011" w:rsidRDefault="00294FD2">
            <w:pPr>
              <w:widowControl w:val="0"/>
              <w:pBdr>
                <w:top w:val="nil"/>
                <w:left w:val="nil"/>
                <w:bottom w:val="nil"/>
                <w:right w:val="nil"/>
                <w:between w:val="nil"/>
              </w:pBdr>
              <w:spacing w:line="240" w:lineRule="auto"/>
              <w:rPr>
                <w:sz w:val="18"/>
                <w:szCs w:val="18"/>
              </w:rPr>
            </w:pPr>
            <w:r>
              <w:rPr>
                <w:sz w:val="18"/>
                <w:szCs w:val="18"/>
              </w:rPr>
              <w:t>Giant sea bass</w:t>
            </w:r>
          </w:p>
        </w:tc>
        <w:tc>
          <w:tcPr>
            <w:tcW w:w="1335" w:type="dxa"/>
            <w:shd w:val="clear" w:color="auto" w:fill="auto"/>
            <w:tcMar>
              <w:top w:w="100" w:type="dxa"/>
              <w:left w:w="100" w:type="dxa"/>
              <w:bottom w:w="100" w:type="dxa"/>
              <w:right w:w="100" w:type="dxa"/>
            </w:tcMar>
          </w:tcPr>
          <w:p w14:paraId="1251F7D7" w14:textId="77777777" w:rsidR="000B1011" w:rsidRDefault="00294FD2">
            <w:pPr>
              <w:widowControl w:val="0"/>
              <w:pBdr>
                <w:top w:val="nil"/>
                <w:left w:val="nil"/>
                <w:bottom w:val="nil"/>
                <w:right w:val="nil"/>
                <w:between w:val="nil"/>
              </w:pBdr>
              <w:spacing w:line="240" w:lineRule="auto"/>
              <w:rPr>
                <w:sz w:val="18"/>
                <w:szCs w:val="18"/>
              </w:rPr>
            </w:pPr>
            <w:r>
              <w:rPr>
                <w:sz w:val="18"/>
                <w:szCs w:val="18"/>
              </w:rPr>
              <w:t>600</w:t>
            </w:r>
          </w:p>
        </w:tc>
        <w:tc>
          <w:tcPr>
            <w:tcW w:w="1425" w:type="dxa"/>
            <w:shd w:val="clear" w:color="auto" w:fill="auto"/>
            <w:tcMar>
              <w:top w:w="100" w:type="dxa"/>
              <w:left w:w="100" w:type="dxa"/>
              <w:bottom w:w="100" w:type="dxa"/>
              <w:right w:w="100" w:type="dxa"/>
            </w:tcMar>
          </w:tcPr>
          <w:p w14:paraId="6D9DBB09" w14:textId="77777777" w:rsidR="000B1011" w:rsidRDefault="00294FD2" w:rsidP="6B526DA6">
            <w:pPr>
              <w:widowControl w:val="0"/>
              <w:pBdr>
                <w:top w:val="nil"/>
                <w:left w:val="nil"/>
                <w:bottom w:val="nil"/>
                <w:right w:val="nil"/>
                <w:between w:val="nil"/>
              </w:pBdr>
              <w:spacing w:line="240" w:lineRule="auto"/>
              <w:rPr>
                <w:sz w:val="18"/>
                <w:szCs w:val="18"/>
                <w:lang w:val="en-US"/>
              </w:rPr>
            </w:pPr>
            <w:proofErr w:type="gramStart"/>
            <w:r w:rsidRPr="6B526DA6">
              <w:rPr>
                <w:sz w:val="18"/>
                <w:szCs w:val="18"/>
                <w:lang w:val="en-US"/>
              </w:rPr>
              <w:t>Weighted-100</w:t>
            </w:r>
            <w:proofErr w:type="gramEnd"/>
          </w:p>
        </w:tc>
        <w:tc>
          <w:tcPr>
            <w:tcW w:w="1185" w:type="dxa"/>
            <w:shd w:val="clear" w:color="auto" w:fill="auto"/>
            <w:tcMar>
              <w:top w:w="100" w:type="dxa"/>
              <w:left w:w="100" w:type="dxa"/>
              <w:bottom w:w="100" w:type="dxa"/>
              <w:right w:w="100" w:type="dxa"/>
            </w:tcMar>
          </w:tcPr>
          <w:p w14:paraId="571D307E" w14:textId="77777777" w:rsidR="000B1011" w:rsidRDefault="00294FD2">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15DA451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71994BBC"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20FB56F9"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654442AE"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06BEFE3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82AE76E" w14:textId="77777777" w:rsidR="000B1011" w:rsidRDefault="000B1011">
            <w:pPr>
              <w:widowControl w:val="0"/>
              <w:spacing w:line="240" w:lineRule="auto"/>
              <w:rPr>
                <w:sz w:val="18"/>
                <w:szCs w:val="18"/>
              </w:rPr>
            </w:pPr>
          </w:p>
        </w:tc>
      </w:tr>
      <w:tr w:rsidR="000B1011" w14:paraId="0CA3A01C" w14:textId="77777777" w:rsidTr="6B526DA6">
        <w:tc>
          <w:tcPr>
            <w:tcW w:w="2055" w:type="dxa"/>
            <w:shd w:val="clear" w:color="auto" w:fill="auto"/>
            <w:tcMar>
              <w:top w:w="100" w:type="dxa"/>
              <w:left w:w="100" w:type="dxa"/>
              <w:bottom w:w="100" w:type="dxa"/>
              <w:right w:w="100" w:type="dxa"/>
            </w:tcMar>
          </w:tcPr>
          <w:p w14:paraId="233DB583" w14:textId="77777777" w:rsidR="000B1011" w:rsidRDefault="00294FD2" w:rsidP="6B526DA6">
            <w:pPr>
              <w:widowControl w:val="0"/>
              <w:pBdr>
                <w:top w:val="nil"/>
                <w:left w:val="nil"/>
                <w:bottom w:val="nil"/>
                <w:right w:val="nil"/>
                <w:between w:val="nil"/>
              </w:pBdr>
              <w:spacing w:line="240" w:lineRule="auto"/>
              <w:rPr>
                <w:sz w:val="18"/>
                <w:szCs w:val="18"/>
                <w:lang w:val="en-US"/>
              </w:rPr>
            </w:pPr>
            <w:proofErr w:type="spellStart"/>
            <w:r w:rsidRPr="6B526DA6">
              <w:rPr>
                <w:sz w:val="18"/>
                <w:szCs w:val="18"/>
                <w:lang w:val="en-US"/>
              </w:rPr>
              <w:t>Soupfin</w:t>
            </w:r>
            <w:proofErr w:type="spellEnd"/>
            <w:r w:rsidRPr="6B526DA6">
              <w:rPr>
                <w:sz w:val="18"/>
                <w:szCs w:val="18"/>
                <w:lang w:val="en-US"/>
              </w:rPr>
              <w:t xml:space="preserve"> shark</w:t>
            </w:r>
          </w:p>
        </w:tc>
        <w:tc>
          <w:tcPr>
            <w:tcW w:w="1335" w:type="dxa"/>
            <w:shd w:val="clear" w:color="auto" w:fill="auto"/>
            <w:tcMar>
              <w:top w:w="100" w:type="dxa"/>
              <w:left w:w="100" w:type="dxa"/>
              <w:bottom w:w="100" w:type="dxa"/>
              <w:right w:w="100" w:type="dxa"/>
            </w:tcMar>
          </w:tcPr>
          <w:p w14:paraId="11692055" w14:textId="77777777" w:rsidR="000B1011" w:rsidRDefault="000B1011">
            <w:pPr>
              <w:widowControl w:val="0"/>
              <w:pBdr>
                <w:top w:val="nil"/>
                <w:left w:val="nil"/>
                <w:bottom w:val="nil"/>
                <w:right w:val="nil"/>
                <w:between w:val="nil"/>
              </w:pBdr>
              <w:spacing w:line="240" w:lineRule="auto"/>
              <w:rPr>
                <w:sz w:val="18"/>
                <w:szCs w:val="18"/>
              </w:rPr>
            </w:pPr>
          </w:p>
        </w:tc>
        <w:tc>
          <w:tcPr>
            <w:tcW w:w="1425" w:type="dxa"/>
            <w:shd w:val="clear" w:color="auto" w:fill="auto"/>
            <w:tcMar>
              <w:top w:w="100" w:type="dxa"/>
              <w:left w:w="100" w:type="dxa"/>
              <w:bottom w:w="100" w:type="dxa"/>
              <w:right w:w="100" w:type="dxa"/>
            </w:tcMar>
          </w:tcPr>
          <w:p w14:paraId="090A2A22" w14:textId="77777777" w:rsidR="000B1011" w:rsidRDefault="000B1011">
            <w:pPr>
              <w:widowControl w:val="0"/>
              <w:pBdr>
                <w:top w:val="nil"/>
                <w:left w:val="nil"/>
                <w:bottom w:val="nil"/>
                <w:right w:val="nil"/>
                <w:between w:val="nil"/>
              </w:pBdr>
              <w:spacing w:line="240" w:lineRule="auto"/>
              <w:rPr>
                <w:sz w:val="18"/>
                <w:szCs w:val="18"/>
              </w:rPr>
            </w:pPr>
          </w:p>
        </w:tc>
        <w:tc>
          <w:tcPr>
            <w:tcW w:w="1185" w:type="dxa"/>
            <w:shd w:val="clear" w:color="auto" w:fill="auto"/>
            <w:tcMar>
              <w:top w:w="100" w:type="dxa"/>
              <w:left w:w="100" w:type="dxa"/>
              <w:bottom w:w="100" w:type="dxa"/>
              <w:right w:w="100" w:type="dxa"/>
            </w:tcMar>
          </w:tcPr>
          <w:p w14:paraId="65FF183E" w14:textId="77777777" w:rsidR="000B1011" w:rsidRDefault="000B1011">
            <w:pPr>
              <w:widowControl w:val="0"/>
              <w:spacing w:line="240" w:lineRule="auto"/>
              <w:rPr>
                <w:sz w:val="18"/>
                <w:szCs w:val="18"/>
              </w:rPr>
            </w:pPr>
          </w:p>
        </w:tc>
        <w:tc>
          <w:tcPr>
            <w:tcW w:w="1185" w:type="dxa"/>
            <w:shd w:val="clear" w:color="auto" w:fill="auto"/>
            <w:tcMar>
              <w:top w:w="100" w:type="dxa"/>
              <w:left w:w="100" w:type="dxa"/>
              <w:bottom w:w="100" w:type="dxa"/>
              <w:right w:w="100" w:type="dxa"/>
            </w:tcMar>
          </w:tcPr>
          <w:p w14:paraId="0651DDB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0DB36B22"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3721ACED"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21F3D51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241C64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5FF76B" w14:textId="77777777" w:rsidR="000B1011" w:rsidRDefault="000B1011">
            <w:pPr>
              <w:widowControl w:val="0"/>
              <w:spacing w:line="240" w:lineRule="auto"/>
              <w:rPr>
                <w:sz w:val="18"/>
                <w:szCs w:val="18"/>
              </w:rPr>
            </w:pPr>
          </w:p>
        </w:tc>
      </w:tr>
    </w:tbl>
    <w:p w14:paraId="7C421CA6" w14:textId="77777777" w:rsidR="000B1011" w:rsidRDefault="000B1011"/>
    <w:p w14:paraId="0F51FB47" w14:textId="77777777" w:rsidR="000B1011" w:rsidRDefault="000B1011">
      <w:pPr>
        <w:sectPr w:rsidR="000B1011">
          <w:pgSz w:w="15840" w:h="12240" w:orient="landscape"/>
          <w:pgMar w:top="1440" w:right="1440" w:bottom="1440" w:left="1440" w:header="720" w:footer="720" w:gutter="0"/>
          <w:cols w:space="720"/>
        </w:sectPr>
      </w:pPr>
    </w:p>
    <w:p w14:paraId="572186B8" w14:textId="77777777" w:rsidR="000B1011" w:rsidRDefault="00294FD2">
      <w:pPr>
        <w:pStyle w:val="Heading2"/>
      </w:pPr>
      <w:bookmarkStart w:id="122" w:name="_n7w7y3a6qsuf" w:colFirst="0" w:colLast="0"/>
      <w:bookmarkEnd w:id="122"/>
      <w:r>
        <w:lastRenderedPageBreak/>
        <w:t>Supplemental Methods</w:t>
      </w:r>
    </w:p>
    <w:p w14:paraId="3C3A15F6" w14:textId="77777777" w:rsidR="000B1011" w:rsidRDefault="00294FD2">
      <w:pPr>
        <w:pStyle w:val="Heading3"/>
      </w:pPr>
      <w:bookmarkStart w:id="123" w:name="_jms5hxz7zuum"/>
      <w:bookmarkEnd w:id="123"/>
      <w:r w:rsidRPr="6B526DA6">
        <w:rPr>
          <w:lang w:val="en-US"/>
        </w:rPr>
        <w:t>Identifying set gillnet landing receipts and revenues</w:t>
      </w:r>
    </w:p>
    <w:p w14:paraId="1B696565" w14:textId="77777777" w:rsidR="000B1011" w:rsidRPr="00F91063" w:rsidRDefault="00294FD2">
      <w:r>
        <w:rPr>
          <w:rFonts w:ascii="Arial Unicode MS" w:eastAsia="Arial Unicode MS" w:hAnsi="Arial Unicode MS" w:cs="Arial Unicode MS"/>
        </w:rPr>
        <w:tab/>
      </w:r>
      <w:r w:rsidRPr="6B526DA6">
        <w:rPr>
          <w:rFonts w:eastAsia="Arial Unicode MS"/>
          <w:lang w:val="en-US"/>
        </w:rPr>
        <w:t>We used landing receipts (a.k.a., fish tickets) to estimate ex-vessel revenues generated by the California ≥3.5” set gillnet fishery from 1981-2022. Among other information, landing receipts report the date, value, species, and gear of commercial landings. We identified landing receipts associated with the ≥3.5” set gillnet fishery through a multi-step filtering process. First, we filtered the landing receipts to the five gear types that could include ≥3.5” mesh set gillnets: trammel nets, set gillnets, small-mesh set gillnets, large-mesh set gillnets, or entangling nets (</w:t>
      </w:r>
      <w:r w:rsidRPr="6B526DA6">
        <w:rPr>
          <w:b/>
          <w:bCs/>
          <w:lang w:val="en-US"/>
        </w:rPr>
        <w:t>Fig. S1A</w:t>
      </w:r>
      <w:r w:rsidRPr="6B526DA6">
        <w:rPr>
          <w:rFonts w:eastAsia="Arial Unicode MS"/>
          <w:lang w:val="en-US"/>
        </w:rPr>
        <w:t>). Entangling nets, which encompass both set and drift gillnets, were a widely used gear type from 1984-1993. As a result, this filter retained many swordfish landings and other landings associated with drift gillnets. It also retained many herring landings and other landings associated with set gillnets with mesh sizes smaller than 3.5 inches. To remove landing receipts associated with drift gillnets and set gillnets with mesh sizes smaller than 3.5 inches, we used gillnet logbooks to identify landing receipts associated with known set gillnet vessels and logged set gillnet trips. We began by further filtering to only include vessels documented as using ≥3.5” set gillnets in the gillnet logbooks (</w:t>
      </w:r>
      <w:r w:rsidRPr="6B526DA6">
        <w:rPr>
          <w:b/>
          <w:bCs/>
          <w:lang w:val="en-US"/>
        </w:rPr>
        <w:t>Fig. S1B</w:t>
      </w:r>
      <w:r w:rsidRPr="6B526DA6">
        <w:rPr>
          <w:rFonts w:eastAsia="Arial Unicode MS"/>
          <w:lang w:val="en-US"/>
        </w:rPr>
        <w:t xml:space="preserve">). After this filter, a large </w:t>
      </w:r>
      <w:proofErr w:type="gramStart"/>
      <w:r w:rsidRPr="6B526DA6">
        <w:rPr>
          <w:rFonts w:eastAsia="Arial Unicode MS"/>
          <w:lang w:val="en-US"/>
        </w:rPr>
        <w:t>amount</w:t>
      </w:r>
      <w:proofErr w:type="gramEnd"/>
      <w:r w:rsidRPr="6B526DA6">
        <w:rPr>
          <w:rFonts w:eastAsia="Arial Unicode MS"/>
          <w:lang w:val="en-US"/>
        </w:rPr>
        <w:t xml:space="preserve"> of swordfish and herring landings remained, indicating that many ≥3.5” set gillnet vessels use other gears. Thus, to further tie landing receipts with known ≥3.5” set gillnet trips, we explored four related approaches for linking landing receipts to logged ≥3.5” set gillnet trips. The first approach was the most strict and only considered landing receipts reported on the exact day of </w:t>
      </w:r>
      <w:proofErr w:type="gramStart"/>
      <w:r w:rsidRPr="6B526DA6">
        <w:rPr>
          <w:rFonts w:eastAsia="Arial Unicode MS"/>
          <w:lang w:val="en-US"/>
        </w:rPr>
        <w:t>logged  ≥</w:t>
      </w:r>
      <w:proofErr w:type="gramEnd"/>
      <w:r w:rsidRPr="6B526DA6">
        <w:rPr>
          <w:rFonts w:eastAsia="Arial Unicode MS"/>
          <w:lang w:val="en-US"/>
        </w:rPr>
        <w:t>3.5” set gillnet trips (</w:t>
      </w:r>
      <w:r w:rsidRPr="6B526DA6">
        <w:rPr>
          <w:b/>
          <w:bCs/>
          <w:lang w:val="en-US"/>
        </w:rPr>
        <w:t>Fig. S1C</w:t>
      </w:r>
      <w:r w:rsidRPr="6B526DA6">
        <w:rPr>
          <w:lang w:val="en-US"/>
        </w:rPr>
        <w:t>). This filter eliminated swordfish and herring landings but is likely to be overly restrictive. The date of landing may differ from the date of fishing because of misreporting, multi-day trips, or delayed sales. Thus, we explored three progressively less restrictive rules, which attributed landing receipts recorded within one (</w:t>
      </w:r>
      <w:r w:rsidRPr="6B526DA6">
        <w:rPr>
          <w:b/>
          <w:bCs/>
          <w:lang w:val="en-US"/>
        </w:rPr>
        <w:t>Fig. S1D</w:t>
      </w:r>
      <w:r w:rsidRPr="6B526DA6">
        <w:rPr>
          <w:lang w:val="en-US"/>
        </w:rPr>
        <w:t>), two (</w:t>
      </w:r>
      <w:r w:rsidRPr="6B526DA6">
        <w:rPr>
          <w:b/>
          <w:bCs/>
          <w:lang w:val="en-US"/>
        </w:rPr>
        <w:t>Fig. S1E</w:t>
      </w:r>
      <w:r w:rsidRPr="6B526DA6">
        <w:rPr>
          <w:lang w:val="en-US"/>
        </w:rPr>
        <w:t>), or three (</w:t>
      </w:r>
      <w:r w:rsidRPr="6B526DA6">
        <w:rPr>
          <w:b/>
          <w:bCs/>
          <w:lang w:val="en-US"/>
        </w:rPr>
        <w:t>Fig. S1F</w:t>
      </w:r>
      <w:r w:rsidRPr="6B526DA6">
        <w:rPr>
          <w:rFonts w:eastAsia="Arial Unicode MS"/>
          <w:lang w:val="en-US"/>
        </w:rPr>
        <w:t xml:space="preserve">) days of logged ≥3.5” set gillnet trips to the fishery. We selected the landing receipts associated with the 3-day buffer as the final set of landing receipts associated with the fishery because it effectively eliminated landings of species not associated with the ≥3.5” set gillnet fishery (i.e., swordfish and herring) while being inclusive-within-reason of potential ≥3.5” set gillnet fishery landings. Finally, we adjusted daily ex-vessel landings values for inflation by converting all values to January 1, 2022 US dollars using the </w:t>
      </w:r>
      <w:proofErr w:type="spellStart"/>
      <w:r w:rsidRPr="6B526DA6">
        <w:rPr>
          <w:i/>
          <w:iCs/>
          <w:lang w:val="en-US"/>
        </w:rPr>
        <w:t>priceR</w:t>
      </w:r>
      <w:proofErr w:type="spellEnd"/>
      <w:r w:rsidRPr="6B526DA6">
        <w:rPr>
          <w:lang w:val="en-US"/>
        </w:rPr>
        <w:t xml:space="preserve"> package in R </w:t>
      </w:r>
      <w:hyperlink r:id="rId197">
        <w:r w:rsidRPr="6B526DA6">
          <w:rPr>
            <w:lang w:val="en-US"/>
          </w:rPr>
          <w:t>(</w:t>
        </w:r>
        <w:proofErr w:type="spellStart"/>
        <w:r w:rsidRPr="6B526DA6">
          <w:rPr>
            <w:lang w:val="en-US"/>
          </w:rPr>
          <w:t>Condylios</w:t>
        </w:r>
        <w:proofErr w:type="spellEnd"/>
        <w:r w:rsidRPr="6B526DA6">
          <w:rPr>
            <w:lang w:val="en-US"/>
          </w:rPr>
          <w:t>, 2023)</w:t>
        </w:r>
      </w:hyperlink>
      <w:r w:rsidRPr="6B526DA6">
        <w:rPr>
          <w:lang w:val="en-US"/>
        </w:rPr>
        <w:t>.</w:t>
      </w:r>
    </w:p>
    <w:p w14:paraId="3563A42A" w14:textId="77777777" w:rsidR="000B1011" w:rsidRDefault="00294FD2">
      <w:pPr>
        <w:pStyle w:val="Heading3"/>
      </w:pPr>
      <w:bookmarkStart w:id="124" w:name="_l84maxgfvxp6" w:colFirst="0" w:colLast="0"/>
      <w:bookmarkEnd w:id="124"/>
      <w:r>
        <w:t>Mapping species ranges</w:t>
      </w:r>
    </w:p>
    <w:p w14:paraId="4A9DBC3E" w14:textId="77777777" w:rsidR="000B1011" w:rsidRDefault="00294FD2" w:rsidP="6B526DA6">
      <w:pPr>
        <w:ind w:firstLine="720"/>
        <w:rPr>
          <w:lang w:val="en-US"/>
        </w:rPr>
      </w:pPr>
      <w:r w:rsidRPr="6B526DA6">
        <w:rPr>
          <w:lang w:val="en-US"/>
        </w:rPr>
        <w:t xml:space="preserve">We mapped the range of the study species using range maps from the California Wildlife Habitat Relationships (CWHR) System </w:t>
      </w:r>
      <w:hyperlink r:id="rId198">
        <w:r w:rsidRPr="6B526DA6">
          <w:rPr>
            <w:lang w:val="en-US"/>
          </w:rPr>
          <w:t>(CDFW, 2021)</w:t>
        </w:r>
      </w:hyperlink>
      <w:r w:rsidRPr="6B526DA6">
        <w:rPr>
          <w:lang w:val="en-US"/>
        </w:rPr>
        <w:t xml:space="preserve">. The CWHR ranges were developed by species-specific experts. Range maps were not developed for harbor porpoise as part of the CWHR effort. We developed a range map for harbor porpoise assuming that harbor porpoise occur primarily in waters shallower than 50 fathoms (92 meters) north of Point Conception </w:t>
      </w:r>
      <w:hyperlink r:id="rId199">
        <w:r w:rsidRPr="6B526DA6">
          <w:rPr>
            <w:lang w:val="en-US"/>
          </w:rPr>
          <w:t>(Forney et al., 2014)</w:t>
        </w:r>
      </w:hyperlink>
      <w:r w:rsidRPr="6B526DA6">
        <w:rPr>
          <w:lang w:val="en-US"/>
        </w:rPr>
        <w:t xml:space="preserve">. Harbor seal </w:t>
      </w:r>
      <w:proofErr w:type="spellStart"/>
      <w:r w:rsidRPr="6B526DA6">
        <w:rPr>
          <w:lang w:val="en-US"/>
        </w:rPr>
        <w:t>haulouts</w:t>
      </w:r>
      <w:proofErr w:type="spellEnd"/>
      <w:r w:rsidRPr="6B526DA6">
        <w:rPr>
          <w:lang w:val="en-US"/>
        </w:rPr>
        <w:t xml:space="preserve"> were mapped using the CDFW Harbor Seal </w:t>
      </w:r>
      <w:proofErr w:type="spellStart"/>
      <w:r w:rsidRPr="6B526DA6">
        <w:rPr>
          <w:lang w:val="en-US"/>
        </w:rPr>
        <w:t>Haulout</w:t>
      </w:r>
      <w:proofErr w:type="spellEnd"/>
      <w:r w:rsidRPr="6B526DA6">
        <w:rPr>
          <w:lang w:val="en-US"/>
        </w:rPr>
        <w:t xml:space="preserve"> GIS dataset </w:t>
      </w:r>
      <w:hyperlink r:id="rId200">
        <w:r w:rsidRPr="6B526DA6">
          <w:rPr>
            <w:lang w:val="en-US"/>
          </w:rPr>
          <w:t>(CDFW, 2014)</w:t>
        </w:r>
      </w:hyperlink>
      <w:r w:rsidRPr="6B526DA6">
        <w:rPr>
          <w:lang w:val="en-US"/>
        </w:rPr>
        <w:t xml:space="preserve">. CDFW conducted aerial surveys of all known </w:t>
      </w:r>
      <w:proofErr w:type="spellStart"/>
      <w:r w:rsidRPr="6B526DA6">
        <w:rPr>
          <w:lang w:val="en-US"/>
        </w:rPr>
        <w:t>haulout</w:t>
      </w:r>
      <w:proofErr w:type="spellEnd"/>
      <w:r w:rsidRPr="6B526DA6">
        <w:rPr>
          <w:lang w:val="en-US"/>
        </w:rPr>
        <w:t xml:space="preserve"> sites in 2001, </w:t>
      </w:r>
      <w:r w:rsidRPr="6B526DA6">
        <w:rPr>
          <w:lang w:val="en-US"/>
        </w:rPr>
        <w:lastRenderedPageBreak/>
        <w:t xml:space="preserve">2002, and 2003 and counted the number of harbor seals observed in aerial photographs of each site. We mapped northern elephant seal rookery size in 2010 using a database of counts developed by </w:t>
      </w:r>
      <w:hyperlink r:id="rId201">
        <w:r w:rsidRPr="6B526DA6">
          <w:rPr>
            <w:lang w:val="en-US"/>
          </w:rPr>
          <w:t>(Lowry et al., 2014)</w:t>
        </w:r>
      </w:hyperlink>
      <w:r w:rsidRPr="6B526DA6">
        <w:rPr>
          <w:lang w:val="en-US"/>
        </w:rPr>
        <w:t xml:space="preserve">. Counts were generated through a review of ground and aerial photographic surveys. We mapped California sea lion </w:t>
      </w:r>
      <w:proofErr w:type="spellStart"/>
      <w:r w:rsidRPr="6B526DA6">
        <w:rPr>
          <w:lang w:val="en-US"/>
        </w:rPr>
        <w:t>haulouts</w:t>
      </w:r>
      <w:proofErr w:type="spellEnd"/>
      <w:r w:rsidRPr="6B526DA6">
        <w:rPr>
          <w:lang w:val="en-US"/>
        </w:rPr>
        <w:t xml:space="preserve"> using data from </w:t>
      </w:r>
      <w:hyperlink r:id="rId202">
        <w:r w:rsidRPr="6B526DA6">
          <w:rPr>
            <w:lang w:val="en-US"/>
          </w:rPr>
          <w:t>(Lowry, 2021)</w:t>
        </w:r>
      </w:hyperlink>
      <w:r w:rsidRPr="6B526DA6">
        <w:rPr>
          <w:lang w:val="en-US"/>
        </w:rPr>
        <w:t xml:space="preserve">. </w:t>
      </w:r>
      <w:proofErr w:type="spellStart"/>
      <w:r w:rsidRPr="6B526DA6">
        <w:rPr>
          <w:lang w:val="en-US"/>
        </w:rPr>
        <w:t>Haulouts</w:t>
      </w:r>
      <w:proofErr w:type="spellEnd"/>
      <w:r w:rsidRPr="6B526DA6">
        <w:rPr>
          <w:lang w:val="en-US"/>
        </w:rPr>
        <w:t xml:space="preserve"> were mapped in the Channels Islands between 2016-2019 using aerial photographic surveys. Sea lion </w:t>
      </w:r>
      <w:proofErr w:type="spellStart"/>
      <w:r w:rsidRPr="6B526DA6">
        <w:rPr>
          <w:lang w:val="en-US"/>
        </w:rPr>
        <w:t>haulouts</w:t>
      </w:r>
      <w:proofErr w:type="spellEnd"/>
      <w:r w:rsidRPr="6B526DA6">
        <w:rPr>
          <w:lang w:val="en-US"/>
        </w:rPr>
        <w:t xml:space="preserve"> occur along the California coast but were not mapped to single sites in this study and therefore not plotted in our range maps. We mapped seabird colonies using the 2010 CDFW Seabird Colonies Database </w:t>
      </w:r>
      <w:hyperlink r:id="rId203">
        <w:r w:rsidRPr="6B526DA6">
          <w:rPr>
            <w:lang w:val="en-US"/>
          </w:rPr>
          <w:t>(CDFW, 2010)</w:t>
        </w:r>
      </w:hyperlink>
      <w:r w:rsidRPr="6B526DA6">
        <w:rPr>
          <w:lang w:val="en-US"/>
        </w:rPr>
        <w:t>. These data were collected as part of the Marine Life Protection Act (MLPA) planning process and report the maximum number of seabirds of 26 species at all known colonies.</w:t>
      </w:r>
      <w:r>
        <w:tab/>
      </w:r>
      <w:r>
        <w:tab/>
      </w:r>
    </w:p>
    <w:p w14:paraId="204B8053" w14:textId="77777777" w:rsidR="000B1011" w:rsidRDefault="00294FD2">
      <w:r>
        <w:tab/>
      </w:r>
      <w:r>
        <w:tab/>
      </w:r>
      <w:r>
        <w:tab/>
      </w:r>
      <w:r>
        <w:tab/>
      </w:r>
      <w:r>
        <w:tab/>
      </w:r>
      <w:r>
        <w:tab/>
      </w:r>
    </w:p>
    <w:p w14:paraId="0B86B5EA" w14:textId="77777777" w:rsidR="000B1011" w:rsidRDefault="00294FD2">
      <w:r>
        <w:tab/>
      </w:r>
      <w:r>
        <w:tab/>
      </w:r>
      <w:r>
        <w:tab/>
      </w:r>
      <w:r>
        <w:tab/>
      </w:r>
      <w:r>
        <w:tab/>
      </w:r>
    </w:p>
    <w:p w14:paraId="49FD899B" w14:textId="77777777" w:rsidR="000B1011" w:rsidRDefault="00294FD2">
      <w:r>
        <w:tab/>
      </w:r>
      <w:r>
        <w:tab/>
      </w:r>
      <w:r>
        <w:tab/>
      </w:r>
      <w:r>
        <w:tab/>
      </w:r>
    </w:p>
    <w:p w14:paraId="1E94D09C" w14:textId="77777777" w:rsidR="000B1011" w:rsidRDefault="00294FD2">
      <w:r>
        <w:tab/>
      </w:r>
      <w:r>
        <w:tab/>
      </w:r>
      <w:r>
        <w:tab/>
      </w:r>
    </w:p>
    <w:p w14:paraId="4E13A738" w14:textId="77777777" w:rsidR="000B1011" w:rsidRDefault="00294FD2">
      <w:r>
        <w:tab/>
      </w:r>
      <w:r>
        <w:tab/>
      </w:r>
    </w:p>
    <w:p w14:paraId="6302F22C" w14:textId="77777777" w:rsidR="000B1011" w:rsidRDefault="00294FD2">
      <w:r>
        <w:br w:type="page"/>
      </w:r>
    </w:p>
    <w:p w14:paraId="0311723B" w14:textId="77777777" w:rsidR="000B1011" w:rsidRDefault="00294FD2">
      <w:pPr>
        <w:pStyle w:val="Heading2"/>
      </w:pPr>
      <w:bookmarkStart w:id="125" w:name="_a693bmnpgjjj" w:colFirst="0" w:colLast="0"/>
      <w:bookmarkEnd w:id="125"/>
      <w:r>
        <w:lastRenderedPageBreak/>
        <w:t>Supplemental Tables &amp; Figures</w:t>
      </w:r>
    </w:p>
    <w:p w14:paraId="4F57F8A8" w14:textId="77777777" w:rsidR="000B1011" w:rsidRDefault="00294FD2">
      <w:r>
        <w:rPr>
          <w:b/>
          <w:noProof/>
        </w:rPr>
        <w:drawing>
          <wp:inline distT="114300" distB="114300" distL="114300" distR="114300" wp14:anchorId="3478BF83" wp14:editId="1757DDAF">
            <wp:extent cx="5943600" cy="59436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4"/>
                    <a:srcRect/>
                    <a:stretch>
                      <a:fillRect/>
                    </a:stretch>
                  </pic:blipFill>
                  <pic:spPr>
                    <a:xfrm>
                      <a:off x="0" y="0"/>
                      <a:ext cx="5943600" cy="5943600"/>
                    </a:xfrm>
                    <a:prstGeom prst="rect">
                      <a:avLst/>
                    </a:prstGeom>
                    <a:ln/>
                  </pic:spPr>
                </pic:pic>
              </a:graphicData>
            </a:graphic>
          </wp:inline>
        </w:drawing>
      </w:r>
      <w:r>
        <w:rPr>
          <w:b/>
        </w:rPr>
        <w:t xml:space="preserve">Fig. S1. </w:t>
      </w:r>
      <w:r w:rsidRPr="00F91063">
        <w:rPr>
          <w:rFonts w:eastAsia="Arial Unicode MS"/>
        </w:rPr>
        <w:t xml:space="preserve">Estimated ex-vessel revenues generated by the California ≥3.5” set gillnet fishery as estimated through six different filtration procedures. The filtration procedures examine the sum annual ex-vessel revenues reported on landing receipts from </w:t>
      </w:r>
      <w:r w:rsidRPr="00F91063">
        <w:rPr>
          <w:b/>
        </w:rPr>
        <w:t xml:space="preserve">(A) </w:t>
      </w:r>
      <w:r w:rsidRPr="00F91063">
        <w:t xml:space="preserve">vessels using various entangling net gears; </w:t>
      </w:r>
      <w:r w:rsidRPr="00F91063">
        <w:rPr>
          <w:b/>
        </w:rPr>
        <w:t xml:space="preserve">(B) </w:t>
      </w:r>
      <w:r w:rsidRPr="00F91063">
        <w:t xml:space="preserve">vessels using various entangling net gears that are known to use set gillnets based on logbooks; and </w:t>
      </w:r>
      <w:r w:rsidRPr="00F91063">
        <w:rPr>
          <w:b/>
        </w:rPr>
        <w:t xml:space="preserve">(C-F) </w:t>
      </w:r>
      <w:r w:rsidRPr="00F91063">
        <w:t>vessels known to use set gillnets based on logbooks that are dated within various buffers of a logged set gillnet trip. We adopted the final filter, which sums landing receipts date within 3 days of logged set gillnet trip, as the best estimate of ex-</w:t>
      </w:r>
      <w:r>
        <w:t xml:space="preserve">vessel revenues for the fishery. Revenues have not been adjusted for inflation (see </w:t>
      </w:r>
      <w:r>
        <w:rPr>
          <w:b/>
        </w:rPr>
        <w:t>Fig. 1D</w:t>
      </w:r>
      <w:r>
        <w:t xml:space="preserve"> for the inflation adjusted ex-vessel revenues).</w:t>
      </w:r>
    </w:p>
    <w:p w14:paraId="7CEB19D9" w14:textId="77777777" w:rsidR="000B1011" w:rsidRDefault="00294FD2">
      <w:pPr>
        <w:rPr>
          <w:color w:val="202124"/>
          <w:highlight w:val="white"/>
        </w:rPr>
      </w:pPr>
      <w:r>
        <w:rPr>
          <w:noProof/>
          <w:color w:val="202124"/>
          <w:highlight w:val="white"/>
        </w:rPr>
        <w:lastRenderedPageBreak/>
        <w:drawing>
          <wp:inline distT="114300" distB="114300" distL="114300" distR="114300" wp14:anchorId="20E034EE" wp14:editId="545B4455">
            <wp:extent cx="6514363" cy="3005138"/>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5"/>
                    <a:srcRect/>
                    <a:stretch>
                      <a:fillRect/>
                    </a:stretch>
                  </pic:blipFill>
                  <pic:spPr>
                    <a:xfrm>
                      <a:off x="0" y="0"/>
                      <a:ext cx="6514363" cy="3005138"/>
                    </a:xfrm>
                    <a:prstGeom prst="rect">
                      <a:avLst/>
                    </a:prstGeom>
                    <a:ln/>
                  </pic:spPr>
                </pic:pic>
              </a:graphicData>
            </a:graphic>
          </wp:inline>
        </w:drawing>
      </w:r>
    </w:p>
    <w:p w14:paraId="624BA259" w14:textId="77777777" w:rsidR="000B1011" w:rsidRDefault="00294FD2" w:rsidP="6B526DA6">
      <w:pPr>
        <w:rPr>
          <w:color w:val="202124"/>
          <w:highlight w:val="white"/>
          <w:lang w:val="en-US"/>
        </w:rPr>
      </w:pPr>
      <w:r w:rsidRPr="6B526DA6">
        <w:rPr>
          <w:b/>
          <w:bCs/>
          <w:color w:val="202124"/>
          <w:highlight w:val="white"/>
          <w:lang w:val="en-US"/>
        </w:rPr>
        <w:t>Fig. S2.</w:t>
      </w:r>
      <w:r w:rsidRPr="6B526DA6">
        <w:rPr>
          <w:color w:val="202124"/>
          <w:highlight w:val="white"/>
          <w:lang w:val="en-US"/>
        </w:rPr>
        <w:t xml:space="preserve"> Diagram of a typical California set gillnet illustrating the measurements reported in the logbook and observer data. Black text indicates parts of the gillnet and gray text indicates measurements. </w:t>
      </w:r>
      <w:r w:rsidRPr="6B526DA6">
        <w:rPr>
          <w:lang w:val="en-US"/>
        </w:rPr>
        <w:br w:type="page"/>
      </w:r>
    </w:p>
    <w:p w14:paraId="0AA02E97" w14:textId="77777777" w:rsidR="000B1011" w:rsidRDefault="00294FD2" w:rsidP="6B526DA6">
      <w:pPr>
        <w:rPr>
          <w:lang w:val="en-US"/>
        </w:rPr>
      </w:pPr>
      <w:r>
        <w:rPr>
          <w:b/>
          <w:noProof/>
          <w:color w:val="202124"/>
          <w:highlight w:val="white"/>
        </w:rPr>
        <w:lastRenderedPageBreak/>
        <w:drawing>
          <wp:inline distT="114300" distB="114300" distL="114300" distR="114300" wp14:anchorId="4C5961B8" wp14:editId="1C06BED1">
            <wp:extent cx="5943600" cy="4114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6"/>
                    <a:srcRect/>
                    <a:stretch>
                      <a:fillRect/>
                    </a:stretch>
                  </pic:blipFill>
                  <pic:spPr>
                    <a:xfrm>
                      <a:off x="0" y="0"/>
                      <a:ext cx="5943600" cy="4114800"/>
                    </a:xfrm>
                    <a:prstGeom prst="rect">
                      <a:avLst/>
                    </a:prstGeom>
                    <a:ln/>
                  </pic:spPr>
                </pic:pic>
              </a:graphicData>
            </a:graphic>
          </wp:inline>
        </w:drawing>
      </w:r>
      <w:r w:rsidRPr="6B526DA6">
        <w:rPr>
          <w:b/>
          <w:bCs/>
          <w:color w:val="202124"/>
          <w:highlight w:val="white"/>
          <w:lang w:val="en-US"/>
        </w:rPr>
        <w:t>Fig. S3.</w:t>
      </w:r>
      <w:r w:rsidRPr="6B526DA6">
        <w:rPr>
          <w:color w:val="202124"/>
          <w:highlight w:val="white"/>
          <w:lang w:val="en-US"/>
        </w:rPr>
        <w:t xml:space="preserve"> Traits of the observed set gillnet metadata. Panel </w:t>
      </w:r>
      <w:r w:rsidRPr="6B526DA6">
        <w:rPr>
          <w:b/>
          <w:bCs/>
          <w:color w:val="202124"/>
          <w:highlight w:val="white"/>
          <w:lang w:val="en-US"/>
        </w:rPr>
        <w:t>A</w:t>
      </w:r>
      <w:r w:rsidRPr="6B526DA6">
        <w:rPr>
          <w:color w:val="202124"/>
          <w:highlight w:val="white"/>
          <w:lang w:val="en-US"/>
        </w:rPr>
        <w:t xml:space="preserve"> shows the level of completeness of gillnet metadata. Panel </w:t>
      </w:r>
      <w:r w:rsidRPr="6B526DA6">
        <w:rPr>
          <w:b/>
          <w:bCs/>
          <w:color w:val="202124"/>
          <w:highlight w:val="white"/>
          <w:lang w:val="en-US"/>
        </w:rPr>
        <w:t>B</w:t>
      </w:r>
      <w:r w:rsidRPr="6B526DA6">
        <w:rPr>
          <w:color w:val="202124"/>
          <w:highlight w:val="white"/>
          <w:lang w:val="en-US"/>
        </w:rPr>
        <w:t xml:space="preserve"> shows the correlation between the reported depth and the depth extracted from a bathymetry raster using the reported GPS coordinates; the black line indicates the one-to-one line. Panel </w:t>
      </w:r>
      <w:r w:rsidRPr="6B526DA6">
        <w:rPr>
          <w:b/>
          <w:bCs/>
          <w:color w:val="202124"/>
          <w:highlight w:val="white"/>
          <w:lang w:val="en-US"/>
        </w:rPr>
        <w:t>C</w:t>
      </w:r>
      <w:r w:rsidRPr="6B526DA6">
        <w:rPr>
          <w:color w:val="202124"/>
          <w:highlight w:val="white"/>
          <w:lang w:val="en-US"/>
        </w:rPr>
        <w:t xml:space="preserve"> shows the distribution of reported soak times; the maximum reported soak time is 240 hours (10 days). Panel </w:t>
      </w:r>
      <w:r w:rsidRPr="6B526DA6">
        <w:rPr>
          <w:b/>
          <w:bCs/>
          <w:color w:val="202124"/>
          <w:highlight w:val="white"/>
          <w:lang w:val="en-US"/>
        </w:rPr>
        <w:t>D</w:t>
      </w:r>
      <w:r w:rsidRPr="6B526DA6">
        <w:rPr>
          <w:color w:val="202124"/>
          <w:highlight w:val="white"/>
          <w:lang w:val="en-US"/>
        </w:rPr>
        <w:t xml:space="preserve"> shows the distribution of reported mesh sizes; the maximum reported mesh size is 26 inches. Panel </w:t>
      </w:r>
      <w:r w:rsidRPr="6B526DA6">
        <w:rPr>
          <w:b/>
          <w:bCs/>
          <w:color w:val="202124"/>
          <w:highlight w:val="white"/>
          <w:lang w:val="en-US"/>
        </w:rPr>
        <w:t>E</w:t>
      </w:r>
      <w:r w:rsidRPr="6B526DA6">
        <w:rPr>
          <w:color w:val="202124"/>
          <w:highlight w:val="white"/>
          <w:lang w:val="en-US"/>
        </w:rPr>
        <w:t xml:space="preserve"> shows the distribution of reported mesh sizes by reported target species. </w:t>
      </w:r>
      <w:r w:rsidRPr="6B526DA6">
        <w:rPr>
          <w:lang w:val="en-US"/>
        </w:rPr>
        <w:t>In the boxplots, the solid line indicates the median, the box indicates the interquartile range (IQR; 25th to 75th percentiles), the whiskers indicate 1.5 times the IQR, and points indicate outliers.</w:t>
      </w:r>
      <w:r w:rsidRPr="6B526DA6">
        <w:rPr>
          <w:lang w:val="en-US"/>
        </w:rPr>
        <w:br w:type="page"/>
      </w:r>
    </w:p>
    <w:p w14:paraId="3E280CCE" w14:textId="77777777" w:rsidR="000B1011" w:rsidRDefault="00294FD2" w:rsidP="6B526DA6">
      <w:pPr>
        <w:rPr>
          <w:b/>
          <w:bCs/>
          <w:color w:val="202124"/>
          <w:highlight w:val="white"/>
          <w:lang w:val="en-US"/>
        </w:rPr>
      </w:pPr>
      <w:r>
        <w:rPr>
          <w:b/>
          <w:noProof/>
        </w:rPr>
        <w:lastRenderedPageBreak/>
        <w:drawing>
          <wp:inline distT="114300" distB="114300" distL="114300" distR="114300" wp14:anchorId="49D30BC7" wp14:editId="40779F72">
            <wp:extent cx="5943600" cy="4114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7"/>
                    <a:srcRect/>
                    <a:stretch>
                      <a:fillRect/>
                    </a:stretch>
                  </pic:blipFill>
                  <pic:spPr>
                    <a:xfrm>
                      <a:off x="0" y="0"/>
                      <a:ext cx="5943600" cy="4114800"/>
                    </a:xfrm>
                    <a:prstGeom prst="rect">
                      <a:avLst/>
                    </a:prstGeom>
                    <a:ln/>
                  </pic:spPr>
                </pic:pic>
              </a:graphicData>
            </a:graphic>
          </wp:inline>
        </w:drawing>
      </w:r>
      <w:r w:rsidRPr="6B526DA6">
        <w:rPr>
          <w:b/>
          <w:bCs/>
          <w:lang w:val="en-US"/>
        </w:rPr>
        <w:t>Fig. S4.</w:t>
      </w:r>
      <w:r w:rsidRPr="6B526DA6">
        <w:rPr>
          <w:lang w:val="en-US"/>
        </w:rPr>
        <w:t xml:space="preserve"> The </w:t>
      </w:r>
      <w:r w:rsidRPr="6B526DA6">
        <w:rPr>
          <w:b/>
          <w:bCs/>
          <w:lang w:val="en-US"/>
        </w:rPr>
        <w:t>(A)</w:t>
      </w:r>
      <w:r w:rsidRPr="6B526DA6">
        <w:rPr>
          <w:lang w:val="en-US"/>
        </w:rPr>
        <w:t xml:space="preserve"> number of sets per observed fishing trip by year and overall; </w:t>
      </w:r>
      <w:r w:rsidRPr="6B526DA6">
        <w:rPr>
          <w:b/>
          <w:bCs/>
          <w:lang w:val="en-US"/>
        </w:rPr>
        <w:t>(B)</w:t>
      </w:r>
      <w:r w:rsidRPr="6B526DA6">
        <w:rPr>
          <w:lang w:val="en-US"/>
        </w:rPr>
        <w:t xml:space="preserve"> number of pseudo-sets per logged fishing trip by year and overall; and </w:t>
      </w:r>
      <w:r w:rsidRPr="6B526DA6">
        <w:rPr>
          <w:b/>
          <w:bCs/>
          <w:lang w:val="en-US"/>
        </w:rPr>
        <w:t>(C)</w:t>
      </w:r>
      <w:r w:rsidRPr="6B526DA6">
        <w:rPr>
          <w:lang w:val="en-US"/>
        </w:rPr>
        <w:t xml:space="preserve"> number of </w:t>
      </w:r>
      <w:proofErr w:type="gramStart"/>
      <w:r w:rsidRPr="6B526DA6">
        <w:rPr>
          <w:lang w:val="en-US"/>
        </w:rPr>
        <w:t>bycatch</w:t>
      </w:r>
      <w:proofErr w:type="gramEnd"/>
      <w:r w:rsidRPr="6B526DA6">
        <w:rPr>
          <w:lang w:val="en-US"/>
        </w:rPr>
        <w:t xml:space="preserve"> in sets with bycatch of each of the species of interest.</w:t>
      </w:r>
      <w:r w:rsidRPr="6B526DA6">
        <w:rPr>
          <w:color w:val="202124"/>
          <w:highlight w:val="white"/>
          <w:lang w:val="en-US"/>
        </w:rPr>
        <w:t xml:space="preserve"> </w:t>
      </w:r>
      <w:r w:rsidRPr="6B526DA6">
        <w:rPr>
          <w:lang w:val="en-US"/>
        </w:rPr>
        <w:t xml:space="preserve">In the boxplots, the solid line indicates the median, the box indicates the interquartile range (IQR; 25th to 75th percentiles), the whiskers indicate 1.5 times the IQR, and points indicate outliers. In </w:t>
      </w:r>
      <w:r w:rsidRPr="6B526DA6">
        <w:rPr>
          <w:b/>
          <w:bCs/>
          <w:lang w:val="en-US"/>
        </w:rPr>
        <w:t>(A)</w:t>
      </w:r>
      <w:r w:rsidRPr="6B526DA6">
        <w:rPr>
          <w:lang w:val="en-US"/>
        </w:rPr>
        <w:t xml:space="preserve">, the </w:t>
      </w:r>
      <w:r w:rsidRPr="6B526DA6">
        <w:rPr>
          <w:color w:val="202124"/>
          <w:highlight w:val="white"/>
          <w:lang w:val="en-US"/>
        </w:rPr>
        <w:t>fill color indicates the number of observed fishing trips contributing to the annual distribution.</w:t>
      </w:r>
      <w:r w:rsidRPr="6B526DA6">
        <w:rPr>
          <w:lang w:val="en-US"/>
        </w:rPr>
        <w:br w:type="page"/>
      </w:r>
    </w:p>
    <w:p w14:paraId="21800C49" w14:textId="77777777" w:rsidR="000B1011" w:rsidRDefault="00294FD2" w:rsidP="6B526DA6">
      <w:pPr>
        <w:rPr>
          <w:color w:val="202124"/>
          <w:highlight w:val="white"/>
          <w:lang w:val="en-US"/>
        </w:rPr>
      </w:pPr>
      <w:r>
        <w:rPr>
          <w:b/>
          <w:noProof/>
          <w:color w:val="202124"/>
          <w:highlight w:val="white"/>
        </w:rPr>
        <w:lastRenderedPageBreak/>
        <w:drawing>
          <wp:inline distT="114300" distB="114300" distL="114300" distR="114300" wp14:anchorId="482C9D33" wp14:editId="72977D9F">
            <wp:extent cx="594360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8"/>
                    <a:srcRect/>
                    <a:stretch>
                      <a:fillRect/>
                    </a:stretch>
                  </pic:blipFill>
                  <pic:spPr>
                    <a:xfrm>
                      <a:off x="0" y="0"/>
                      <a:ext cx="5943600" cy="4114800"/>
                    </a:xfrm>
                    <a:prstGeom prst="rect">
                      <a:avLst/>
                    </a:prstGeom>
                    <a:ln/>
                  </pic:spPr>
                </pic:pic>
              </a:graphicData>
            </a:graphic>
          </wp:inline>
        </w:drawing>
      </w:r>
      <w:r w:rsidRPr="6B526DA6">
        <w:rPr>
          <w:b/>
          <w:bCs/>
          <w:color w:val="202124"/>
          <w:highlight w:val="white"/>
          <w:lang w:val="en-US"/>
        </w:rPr>
        <w:t>Fig. S5.</w:t>
      </w:r>
      <w:r w:rsidRPr="6B526DA6">
        <w:rPr>
          <w:color w:val="202124"/>
          <w:highlight w:val="white"/>
          <w:lang w:val="en-US"/>
        </w:rPr>
        <w:t xml:space="preserve"> Traits of the set gillnet sets documented in the logbook data. Panel </w:t>
      </w:r>
      <w:r w:rsidRPr="6B526DA6">
        <w:rPr>
          <w:b/>
          <w:bCs/>
          <w:color w:val="202124"/>
          <w:highlight w:val="white"/>
          <w:lang w:val="en-US"/>
        </w:rPr>
        <w:t>A</w:t>
      </w:r>
      <w:r w:rsidRPr="6B526DA6">
        <w:rPr>
          <w:color w:val="202124"/>
          <w:highlight w:val="white"/>
          <w:lang w:val="en-US"/>
        </w:rPr>
        <w:t xml:space="preserve"> shows the level of completeness of gillnet logbook metadata. Panel </w:t>
      </w:r>
      <w:r w:rsidRPr="6B526DA6">
        <w:rPr>
          <w:b/>
          <w:bCs/>
          <w:color w:val="202124"/>
          <w:highlight w:val="white"/>
          <w:lang w:val="en-US"/>
        </w:rPr>
        <w:t>B</w:t>
      </w:r>
      <w:r w:rsidRPr="6B526DA6">
        <w:rPr>
          <w:color w:val="202124"/>
          <w:highlight w:val="white"/>
          <w:lang w:val="en-US"/>
        </w:rPr>
        <w:t xml:space="preserve"> shows the distribution of reported depths.  Panel </w:t>
      </w:r>
      <w:r w:rsidRPr="6B526DA6">
        <w:rPr>
          <w:b/>
          <w:bCs/>
          <w:color w:val="202124"/>
          <w:highlight w:val="white"/>
          <w:lang w:val="en-US"/>
        </w:rPr>
        <w:t>C</w:t>
      </w:r>
      <w:r w:rsidRPr="6B526DA6">
        <w:rPr>
          <w:color w:val="202124"/>
          <w:highlight w:val="white"/>
          <w:lang w:val="en-US"/>
        </w:rPr>
        <w:t xml:space="preserve"> shows the distribution of reported soak times. The maximum reported soak time in the observer data is 10 days; rare values larger than this value were assumed to be unrealistic and were capped at the maximum. Panel </w:t>
      </w:r>
      <w:r w:rsidRPr="6B526DA6">
        <w:rPr>
          <w:b/>
          <w:bCs/>
          <w:color w:val="202124"/>
          <w:highlight w:val="white"/>
          <w:lang w:val="en-US"/>
        </w:rPr>
        <w:t>D</w:t>
      </w:r>
      <w:r w:rsidRPr="6B526DA6">
        <w:rPr>
          <w:color w:val="202124"/>
          <w:highlight w:val="white"/>
          <w:lang w:val="en-US"/>
        </w:rPr>
        <w:t xml:space="preserve"> shows the distribution of reported mesh sizes by reported target species. </w:t>
      </w:r>
      <w:r w:rsidRPr="6B526DA6">
        <w:rPr>
          <w:lang w:val="en-US"/>
        </w:rPr>
        <w:t xml:space="preserve">In the boxplots, the solid line indicates the median, the box indicates the interquartile range (IQR; 25th to 75th percentiles), the whiskers indicate 1.5 times the IQR, and points indicate outliers. </w:t>
      </w:r>
      <w:r w:rsidRPr="6B526DA6">
        <w:rPr>
          <w:color w:val="202124"/>
          <w:highlight w:val="white"/>
          <w:lang w:val="en-US"/>
        </w:rPr>
        <w:t xml:space="preserve">Panel </w:t>
      </w:r>
      <w:r w:rsidRPr="6B526DA6">
        <w:rPr>
          <w:b/>
          <w:bCs/>
          <w:color w:val="202124"/>
          <w:highlight w:val="white"/>
          <w:lang w:val="en-US"/>
        </w:rPr>
        <w:t>E</w:t>
      </w:r>
      <w:r w:rsidRPr="6B526DA6">
        <w:rPr>
          <w:color w:val="202124"/>
          <w:highlight w:val="white"/>
          <w:lang w:val="en-US"/>
        </w:rPr>
        <w:t xml:space="preserve"> shows the distribution of reported mesh sizes. Panel </w:t>
      </w:r>
      <w:r w:rsidRPr="6B526DA6">
        <w:rPr>
          <w:b/>
          <w:bCs/>
          <w:color w:val="202124"/>
          <w:highlight w:val="white"/>
          <w:lang w:val="en-US"/>
        </w:rPr>
        <w:t>F</w:t>
      </w:r>
      <w:r w:rsidRPr="6B526DA6">
        <w:rPr>
          <w:color w:val="202124"/>
          <w:highlight w:val="white"/>
          <w:lang w:val="en-US"/>
        </w:rPr>
        <w:t xml:space="preserve"> shows the distribution of reported net lengths.</w:t>
      </w:r>
      <w:r w:rsidRPr="6B526DA6">
        <w:rPr>
          <w:lang w:val="en-US"/>
        </w:rPr>
        <w:br w:type="page"/>
      </w:r>
    </w:p>
    <w:p w14:paraId="48641101"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38BB43A2" wp14:editId="031E75E5">
            <wp:extent cx="5943600" cy="3302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9"/>
                    <a:srcRect/>
                    <a:stretch>
                      <a:fillRect/>
                    </a:stretch>
                  </pic:blipFill>
                  <pic:spPr>
                    <a:xfrm>
                      <a:off x="0" y="0"/>
                      <a:ext cx="5943600" cy="3302000"/>
                    </a:xfrm>
                    <a:prstGeom prst="rect">
                      <a:avLst/>
                    </a:prstGeom>
                    <a:ln/>
                  </pic:spPr>
                </pic:pic>
              </a:graphicData>
            </a:graphic>
          </wp:inline>
        </w:drawing>
      </w:r>
    </w:p>
    <w:p w14:paraId="41ED2DF4" w14:textId="77777777" w:rsidR="000B1011" w:rsidRDefault="00294FD2" w:rsidP="6B526DA6">
      <w:pPr>
        <w:rPr>
          <w:lang w:val="en-US"/>
        </w:rPr>
      </w:pPr>
      <w:r w:rsidRPr="6B526DA6">
        <w:rPr>
          <w:b/>
          <w:bCs/>
          <w:color w:val="202124"/>
          <w:highlight w:val="white"/>
          <w:lang w:val="en-US"/>
        </w:rPr>
        <w:t>Fig. S6.</w:t>
      </w:r>
      <w:r w:rsidRPr="6B526DA6">
        <w:rPr>
          <w:rFonts w:ascii="Arial Unicode MS" w:eastAsia="Arial Unicode MS" w:hAnsi="Arial Unicode MS" w:cs="Arial Unicode MS"/>
          <w:color w:val="202124"/>
          <w:highlight w:val="white"/>
          <w:lang w:val="en-US"/>
        </w:rPr>
        <w:t xml:space="preserve"> </w:t>
      </w:r>
      <w:r w:rsidRPr="6B526DA6">
        <w:rPr>
          <w:rFonts w:eastAsia="Arial Unicode MS"/>
          <w:color w:val="202124"/>
          <w:highlight w:val="white"/>
          <w:lang w:val="en-US"/>
        </w:rPr>
        <w:t xml:space="preserve">Mesh size (inches) by target species in the logbook (red) and observer (blue) data. Since 1989, California halibut and Pacific angel shark can only be targeted using mesh sizes larger than 8.5 inches. White seabass </w:t>
      </w:r>
      <w:proofErr w:type="gramStart"/>
      <w:r w:rsidRPr="6B526DA6">
        <w:rPr>
          <w:rFonts w:eastAsia="Arial Unicode MS"/>
          <w:color w:val="202124"/>
          <w:highlight w:val="white"/>
          <w:lang w:val="en-US"/>
        </w:rPr>
        <w:t>are</w:t>
      </w:r>
      <w:proofErr w:type="gramEnd"/>
      <w:r w:rsidRPr="6B526DA6">
        <w:rPr>
          <w:rFonts w:eastAsia="Arial Unicode MS"/>
          <w:color w:val="202124"/>
          <w:highlight w:val="white"/>
          <w:lang w:val="en-US"/>
        </w:rPr>
        <w:t xml:space="preserve"> typically targeted using a minimum mesh size of 6.0 inches; however, a small amount of incidental take (&lt;20% of catch and ≤10 individuals) in mesh sizes between 3.5 to 6.0 inches is allowed from June 16 to </w:t>
      </w:r>
      <w:r w:rsidRPr="6B526DA6">
        <w:rPr>
          <w:lang w:val="en-US"/>
        </w:rPr>
        <w:t>March 14 (14, § 155.10).</w:t>
      </w:r>
      <w:r w:rsidRPr="6B526DA6">
        <w:rPr>
          <w:lang w:val="en-US"/>
        </w:rPr>
        <w:br w:type="page"/>
      </w:r>
    </w:p>
    <w:p w14:paraId="4308B445" w14:textId="77777777" w:rsidR="000B1011" w:rsidRDefault="000B1011">
      <w:pPr>
        <w:rPr>
          <w:color w:val="202124"/>
          <w:highlight w:val="white"/>
        </w:rPr>
      </w:pPr>
    </w:p>
    <w:p w14:paraId="3FF8919C" w14:textId="77777777" w:rsidR="000B1011" w:rsidRDefault="00294FD2" w:rsidP="6B526DA6">
      <w:pPr>
        <w:rPr>
          <w:color w:val="202124"/>
          <w:highlight w:val="white"/>
          <w:lang w:val="en-US"/>
        </w:rPr>
      </w:pPr>
      <w:r>
        <w:rPr>
          <w:b/>
          <w:noProof/>
          <w:color w:val="202124"/>
          <w:highlight w:val="white"/>
        </w:rPr>
        <w:drawing>
          <wp:inline distT="114300" distB="114300" distL="114300" distR="114300" wp14:anchorId="429D9614" wp14:editId="32934679">
            <wp:extent cx="5943600" cy="41148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0"/>
                    <a:srcRect/>
                    <a:stretch>
                      <a:fillRect/>
                    </a:stretch>
                  </pic:blipFill>
                  <pic:spPr>
                    <a:xfrm>
                      <a:off x="0" y="0"/>
                      <a:ext cx="5943600" cy="4114800"/>
                    </a:xfrm>
                    <a:prstGeom prst="rect">
                      <a:avLst/>
                    </a:prstGeom>
                    <a:ln/>
                  </pic:spPr>
                </pic:pic>
              </a:graphicData>
            </a:graphic>
          </wp:inline>
        </w:drawing>
      </w:r>
      <w:r w:rsidRPr="6B526DA6">
        <w:rPr>
          <w:b/>
          <w:bCs/>
          <w:color w:val="202124"/>
          <w:highlight w:val="white"/>
          <w:lang w:val="en-US"/>
        </w:rPr>
        <w:t xml:space="preserve">Fig. S7. </w:t>
      </w:r>
      <w:r w:rsidRPr="6B526DA6">
        <w:rPr>
          <w:color w:val="202124"/>
          <w:highlight w:val="white"/>
          <w:lang w:val="en-US"/>
        </w:rPr>
        <w:t xml:space="preserve">Comparison of key set traits in the logbook (red) and observer (blue) data. The offshore bias of the logbook data relative to the observer data is not surprising given that shore distance for the logbook data is calculated as the distance of the block centroid to shore and </w:t>
      </w:r>
      <w:proofErr w:type="gramStart"/>
      <w:r w:rsidRPr="6B526DA6">
        <w:rPr>
          <w:color w:val="202124"/>
          <w:highlight w:val="white"/>
          <w:lang w:val="en-US"/>
        </w:rPr>
        <w:t>when in reality, fishing</w:t>
      </w:r>
      <w:proofErr w:type="gramEnd"/>
      <w:r w:rsidRPr="6B526DA6">
        <w:rPr>
          <w:color w:val="202124"/>
          <w:highlight w:val="white"/>
          <w:lang w:val="en-US"/>
        </w:rPr>
        <w:t xml:space="preserve"> is likely to occur inshore of the block centroid.</w:t>
      </w:r>
      <w:r w:rsidRPr="6B526DA6">
        <w:rPr>
          <w:lang w:val="en-US"/>
        </w:rPr>
        <w:br w:type="page"/>
      </w:r>
    </w:p>
    <w:p w14:paraId="3DF6DFA5"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57036C31" wp14:editId="395A84A5">
            <wp:extent cx="5943600" cy="6299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1"/>
                    <a:srcRect/>
                    <a:stretch>
                      <a:fillRect/>
                    </a:stretch>
                  </pic:blipFill>
                  <pic:spPr>
                    <a:xfrm>
                      <a:off x="0" y="0"/>
                      <a:ext cx="5943600" cy="6299200"/>
                    </a:xfrm>
                    <a:prstGeom prst="rect">
                      <a:avLst/>
                    </a:prstGeom>
                    <a:ln/>
                  </pic:spPr>
                </pic:pic>
              </a:graphicData>
            </a:graphic>
          </wp:inline>
        </w:drawing>
      </w:r>
    </w:p>
    <w:p w14:paraId="42EE8BD7" w14:textId="77777777" w:rsidR="000B1011" w:rsidRDefault="00294FD2" w:rsidP="6B526DA6">
      <w:pPr>
        <w:rPr>
          <w:color w:val="202124"/>
          <w:highlight w:val="white"/>
          <w:lang w:val="en-US"/>
        </w:rPr>
      </w:pPr>
      <w:r w:rsidRPr="6B526DA6">
        <w:rPr>
          <w:b/>
          <w:bCs/>
          <w:color w:val="202124"/>
          <w:highlight w:val="white"/>
          <w:lang w:val="en-US"/>
        </w:rPr>
        <w:t>Fig. S8.</w:t>
      </w:r>
      <w:r w:rsidRPr="6B526DA6">
        <w:rPr>
          <w:color w:val="202124"/>
          <w:highlight w:val="white"/>
          <w:lang w:val="en-US"/>
        </w:rPr>
        <w:t xml:space="preserve"> The regional stratification scheme used throughout the analysis. The stratification scheme north of Point Conception was originally proposed by Diamond and Hanan (1986). The stratification scheme south of Point Conception was originally proposed by Julian (1993). The dark black lines around the Channel Islands show the 10 km buffer used to identify island-associated fishing trips.</w:t>
      </w:r>
      <w:r w:rsidRPr="6B526DA6">
        <w:rPr>
          <w:lang w:val="en-US"/>
        </w:rPr>
        <w:br w:type="page"/>
      </w:r>
    </w:p>
    <w:p w14:paraId="54779B35" w14:textId="77777777" w:rsidR="000B1011" w:rsidRDefault="00294FD2" w:rsidP="6B526DA6">
      <w:pPr>
        <w:rPr>
          <w:b/>
          <w:bCs/>
          <w:color w:val="202124"/>
          <w:highlight w:val="white"/>
          <w:lang w:val="en-US"/>
        </w:rPr>
      </w:pPr>
      <w:r>
        <w:rPr>
          <w:noProof/>
          <w:color w:val="202124"/>
          <w:highlight w:val="white"/>
        </w:rPr>
        <w:lastRenderedPageBreak/>
        <w:drawing>
          <wp:inline distT="114300" distB="114300" distL="114300" distR="114300" wp14:anchorId="609F768C" wp14:editId="6093B312">
            <wp:extent cx="5943600" cy="320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2"/>
                    <a:srcRect/>
                    <a:stretch>
                      <a:fillRect/>
                    </a:stretch>
                  </pic:blipFill>
                  <pic:spPr>
                    <a:xfrm>
                      <a:off x="0" y="0"/>
                      <a:ext cx="5943600" cy="3200400"/>
                    </a:xfrm>
                    <a:prstGeom prst="rect">
                      <a:avLst/>
                    </a:prstGeom>
                    <a:ln/>
                  </pic:spPr>
                </pic:pic>
              </a:graphicData>
            </a:graphic>
          </wp:inline>
        </w:drawing>
      </w:r>
      <w:r w:rsidRPr="6B526DA6">
        <w:rPr>
          <w:b/>
          <w:bCs/>
          <w:color w:val="202124"/>
          <w:highlight w:val="white"/>
          <w:lang w:val="en-US"/>
        </w:rPr>
        <w:t xml:space="preserve">Fig. S9. </w:t>
      </w:r>
      <w:r w:rsidRPr="6B526DA6">
        <w:rPr>
          <w:color w:val="202124"/>
          <w:highlight w:val="white"/>
          <w:lang w:val="en-US"/>
        </w:rPr>
        <w:t>Annual bycatch rates by species and regional strata as assumed in the ratio estimation analysis. Solid circles indicate years with observer data and open circles indicate years whose bycatch rates are borrowed from the closest year with observer data. See</w:t>
      </w:r>
      <w:r w:rsidRPr="6B526DA6">
        <w:rPr>
          <w:b/>
          <w:bCs/>
          <w:color w:val="202124"/>
          <w:highlight w:val="white"/>
          <w:lang w:val="en-US"/>
        </w:rPr>
        <w:t xml:space="preserve"> Figs. 1A</w:t>
      </w:r>
      <w:r w:rsidRPr="6B526DA6">
        <w:rPr>
          <w:color w:val="202124"/>
          <w:highlight w:val="white"/>
          <w:lang w:val="en-US"/>
        </w:rPr>
        <w:t xml:space="preserve"> </w:t>
      </w:r>
      <w:r w:rsidRPr="6B526DA6">
        <w:rPr>
          <w:b/>
          <w:bCs/>
          <w:color w:val="202124"/>
          <w:highlight w:val="white"/>
          <w:lang w:val="en-US"/>
        </w:rPr>
        <w:t>and S8</w:t>
      </w:r>
      <w:r w:rsidRPr="6B526DA6">
        <w:rPr>
          <w:color w:val="202124"/>
          <w:highlight w:val="white"/>
          <w:lang w:val="en-US"/>
        </w:rPr>
        <w:t xml:space="preserve"> for maps of the regional strata.</w:t>
      </w:r>
      <w:r w:rsidRPr="6B526DA6">
        <w:rPr>
          <w:lang w:val="en-US"/>
        </w:rPr>
        <w:br w:type="page"/>
      </w:r>
    </w:p>
    <w:p w14:paraId="0B8A33DF"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1D49AE0E" wp14:editId="2EA713DF">
            <wp:extent cx="5943600" cy="3657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3"/>
                    <a:srcRect/>
                    <a:stretch>
                      <a:fillRect/>
                    </a:stretch>
                  </pic:blipFill>
                  <pic:spPr>
                    <a:xfrm>
                      <a:off x="0" y="0"/>
                      <a:ext cx="5943600" cy="3657600"/>
                    </a:xfrm>
                    <a:prstGeom prst="rect">
                      <a:avLst/>
                    </a:prstGeom>
                    <a:ln/>
                  </pic:spPr>
                </pic:pic>
              </a:graphicData>
            </a:graphic>
          </wp:inline>
        </w:drawing>
      </w:r>
    </w:p>
    <w:p w14:paraId="4FF4AFE7" w14:textId="77777777" w:rsidR="000B1011" w:rsidRDefault="00294FD2" w:rsidP="6B526DA6">
      <w:pPr>
        <w:rPr>
          <w:color w:val="202124"/>
          <w:highlight w:val="white"/>
          <w:lang w:val="en-US"/>
        </w:rPr>
      </w:pPr>
      <w:r w:rsidRPr="6B526DA6">
        <w:rPr>
          <w:b/>
          <w:bCs/>
          <w:color w:val="202124"/>
          <w:highlight w:val="white"/>
          <w:lang w:val="en-US"/>
        </w:rPr>
        <w:t xml:space="preserve">Fig. S10. </w:t>
      </w:r>
      <w:r w:rsidRPr="6B526DA6">
        <w:rPr>
          <w:color w:val="202124"/>
          <w:highlight w:val="white"/>
          <w:lang w:val="en-US"/>
        </w:rPr>
        <w:t xml:space="preserve">Estimates of annual bycatch from historical studies. Error bars indicate 95% confidence intervals. See </w:t>
      </w:r>
      <w:r w:rsidRPr="6B526DA6">
        <w:rPr>
          <w:b/>
          <w:bCs/>
          <w:color w:val="202124"/>
          <w:highlight w:val="white"/>
          <w:lang w:val="en-US"/>
        </w:rPr>
        <w:t>Table 1</w:t>
      </w:r>
      <w:r w:rsidRPr="6B526DA6">
        <w:rPr>
          <w:color w:val="202124"/>
          <w:highlight w:val="white"/>
          <w:lang w:val="en-US"/>
        </w:rPr>
        <w:t xml:space="preserve"> for the sources of these estimates.</w:t>
      </w:r>
      <w:r w:rsidRPr="6B526DA6">
        <w:rPr>
          <w:lang w:val="en-US"/>
        </w:rPr>
        <w:br w:type="page"/>
      </w:r>
    </w:p>
    <w:p w14:paraId="790D0C1A" w14:textId="77777777" w:rsidR="000B1011" w:rsidRDefault="00294FD2" w:rsidP="6B526DA6">
      <w:pPr>
        <w:rPr>
          <w:color w:val="202124"/>
          <w:highlight w:val="white"/>
          <w:lang w:val="en-US"/>
        </w:rPr>
      </w:pPr>
      <w:r>
        <w:rPr>
          <w:noProof/>
          <w:color w:val="202124"/>
          <w:highlight w:val="white"/>
        </w:rPr>
        <w:lastRenderedPageBreak/>
        <w:drawing>
          <wp:inline distT="114300" distB="114300" distL="114300" distR="114300" wp14:anchorId="5AB2221C" wp14:editId="7ED36CAD">
            <wp:extent cx="5943600" cy="36576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4"/>
                    <a:srcRect/>
                    <a:stretch>
                      <a:fillRect/>
                    </a:stretch>
                  </pic:blipFill>
                  <pic:spPr>
                    <a:xfrm>
                      <a:off x="0" y="0"/>
                      <a:ext cx="5943600" cy="3657600"/>
                    </a:xfrm>
                    <a:prstGeom prst="rect">
                      <a:avLst/>
                    </a:prstGeom>
                    <a:ln/>
                  </pic:spPr>
                </pic:pic>
              </a:graphicData>
            </a:graphic>
          </wp:inline>
        </w:drawing>
      </w:r>
      <w:r w:rsidRPr="6B526DA6">
        <w:rPr>
          <w:b/>
          <w:bCs/>
          <w:color w:val="202124"/>
          <w:highlight w:val="white"/>
          <w:lang w:val="en-US"/>
        </w:rPr>
        <w:t xml:space="preserve">Fig. S11. </w:t>
      </w:r>
      <w:r w:rsidRPr="6B526DA6">
        <w:rPr>
          <w:color w:val="202124"/>
          <w:highlight w:val="white"/>
          <w:lang w:val="en-US"/>
        </w:rPr>
        <w:t xml:space="preserve">A comparison of estimates of annual bycatch from our study (bars) and historical studies (points and lines). Potential reasons for these differences are explored in </w:t>
      </w:r>
      <w:r w:rsidRPr="6B526DA6">
        <w:rPr>
          <w:b/>
          <w:bCs/>
          <w:color w:val="202124"/>
          <w:highlight w:val="white"/>
          <w:lang w:val="en-US"/>
        </w:rPr>
        <w:t>Fig. S12</w:t>
      </w:r>
      <w:r w:rsidRPr="6B526DA6">
        <w:rPr>
          <w:color w:val="202124"/>
          <w:highlight w:val="white"/>
          <w:lang w:val="en-US"/>
        </w:rPr>
        <w:t>.</w:t>
      </w:r>
      <w:r w:rsidRPr="6B526DA6">
        <w:rPr>
          <w:lang w:val="en-US"/>
        </w:rPr>
        <w:br w:type="page"/>
      </w:r>
    </w:p>
    <w:p w14:paraId="049643D3"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0FFD2741" wp14:editId="7DD7AC92">
            <wp:extent cx="5943600" cy="36576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5"/>
                    <a:srcRect/>
                    <a:stretch>
                      <a:fillRect/>
                    </a:stretch>
                  </pic:blipFill>
                  <pic:spPr>
                    <a:xfrm>
                      <a:off x="0" y="0"/>
                      <a:ext cx="5943600" cy="3657600"/>
                    </a:xfrm>
                    <a:prstGeom prst="rect">
                      <a:avLst/>
                    </a:prstGeom>
                    <a:ln/>
                  </pic:spPr>
                </pic:pic>
              </a:graphicData>
            </a:graphic>
          </wp:inline>
        </w:drawing>
      </w:r>
    </w:p>
    <w:p w14:paraId="13B4AB3B" w14:textId="77777777" w:rsidR="000B1011" w:rsidRDefault="000B1011">
      <w:pPr>
        <w:rPr>
          <w:b/>
          <w:color w:val="202124"/>
          <w:highlight w:val="white"/>
        </w:rPr>
      </w:pPr>
    </w:p>
    <w:p w14:paraId="1519A50B" w14:textId="77777777" w:rsidR="000B1011" w:rsidRDefault="00294FD2" w:rsidP="6B526DA6">
      <w:pPr>
        <w:rPr>
          <w:color w:val="202124"/>
          <w:highlight w:val="white"/>
          <w:lang w:val="en-US"/>
        </w:rPr>
      </w:pPr>
      <w:r w:rsidRPr="6B526DA6">
        <w:rPr>
          <w:b/>
          <w:bCs/>
          <w:color w:val="202124"/>
          <w:highlight w:val="white"/>
          <w:lang w:val="en-US"/>
        </w:rPr>
        <w:t xml:space="preserve">Fig. S12. </w:t>
      </w:r>
      <w:r w:rsidRPr="6B526DA6">
        <w:rPr>
          <w:color w:val="202124"/>
          <w:highlight w:val="white"/>
          <w:lang w:val="en-US"/>
        </w:rPr>
        <w:t xml:space="preserve">A comparison of historical </w:t>
      </w:r>
      <w:r w:rsidRPr="6B526DA6">
        <w:rPr>
          <w:b/>
          <w:bCs/>
          <w:color w:val="202124"/>
          <w:highlight w:val="white"/>
          <w:lang w:val="en-US"/>
        </w:rPr>
        <w:t>(A)</w:t>
      </w:r>
      <w:r w:rsidRPr="6B526DA6">
        <w:rPr>
          <w:color w:val="202124"/>
          <w:highlight w:val="white"/>
          <w:lang w:val="en-US"/>
        </w:rPr>
        <w:t xml:space="preserve"> fishing effort (number of vessel days); </w:t>
      </w:r>
      <w:r w:rsidRPr="6B526DA6">
        <w:rPr>
          <w:b/>
          <w:bCs/>
          <w:color w:val="202124"/>
          <w:highlight w:val="white"/>
          <w:lang w:val="en-US"/>
        </w:rPr>
        <w:t>(B)</w:t>
      </w:r>
      <w:r w:rsidRPr="6B526DA6">
        <w:rPr>
          <w:color w:val="202124"/>
          <w:highlight w:val="white"/>
          <w:lang w:val="en-US"/>
        </w:rPr>
        <w:t xml:space="preserve"> observer coverage (number of observed vessel days); and </w:t>
      </w:r>
      <w:r w:rsidRPr="6B526DA6">
        <w:rPr>
          <w:b/>
          <w:bCs/>
          <w:color w:val="202124"/>
          <w:highlight w:val="white"/>
          <w:lang w:val="en-US"/>
        </w:rPr>
        <w:t>(C)</w:t>
      </w:r>
      <w:r w:rsidRPr="6B526DA6">
        <w:rPr>
          <w:color w:val="202124"/>
          <w:highlight w:val="white"/>
          <w:lang w:val="en-US"/>
        </w:rPr>
        <w:t xml:space="preserve"> observer records (number of observed bycatch) derived in our analysis (bars) and reported in historical studies (points and lines). These time series represent the key inputs into the ratio estimation analysis and help to explain the differences between the estimates of annual bycatch derived in our study as compared to historical studies (see </w:t>
      </w:r>
      <w:r w:rsidRPr="6B526DA6">
        <w:rPr>
          <w:b/>
          <w:bCs/>
          <w:color w:val="202124"/>
          <w:highlight w:val="white"/>
          <w:lang w:val="en-US"/>
        </w:rPr>
        <w:t>Fig. S11</w:t>
      </w:r>
      <w:r w:rsidRPr="6B526DA6">
        <w:rPr>
          <w:color w:val="202124"/>
          <w:highlight w:val="white"/>
          <w:lang w:val="en-US"/>
        </w:rPr>
        <w:t xml:space="preserve">). See </w:t>
      </w:r>
      <w:r w:rsidRPr="6B526DA6">
        <w:rPr>
          <w:b/>
          <w:bCs/>
          <w:color w:val="202124"/>
          <w:highlight w:val="white"/>
          <w:lang w:val="en-US"/>
        </w:rPr>
        <w:t>Table 1</w:t>
      </w:r>
      <w:r w:rsidRPr="6B526DA6">
        <w:rPr>
          <w:color w:val="202124"/>
          <w:highlight w:val="white"/>
          <w:lang w:val="en-US"/>
        </w:rPr>
        <w:t xml:space="preserve"> for additional details on historical studies.</w:t>
      </w:r>
    </w:p>
    <w:p w14:paraId="13DD49BA" w14:textId="77777777" w:rsidR="000B1011" w:rsidRDefault="000B1011">
      <w:pPr>
        <w:rPr>
          <w:rFonts w:ascii="Verdana" w:eastAsia="Verdana" w:hAnsi="Verdana" w:cs="Verdana"/>
          <w:b/>
          <w:color w:val="333333"/>
          <w:sz w:val="24"/>
          <w:szCs w:val="24"/>
          <w:highlight w:val="white"/>
        </w:rPr>
      </w:pPr>
    </w:p>
    <w:p w14:paraId="2B6216EC" w14:textId="77777777" w:rsidR="000B1011" w:rsidRDefault="000B1011">
      <w:pPr>
        <w:rPr>
          <w:color w:val="202124"/>
          <w:highlight w:val="white"/>
        </w:rPr>
      </w:pPr>
    </w:p>
    <w:p w14:paraId="6D1637F8" w14:textId="77777777" w:rsidR="000B1011" w:rsidRDefault="000B1011">
      <w:pPr>
        <w:rPr>
          <w:color w:val="202124"/>
          <w:highlight w:val="white"/>
        </w:rPr>
      </w:pPr>
    </w:p>
    <w:p w14:paraId="086E15F1" w14:textId="77777777" w:rsidR="000B1011" w:rsidRDefault="000B1011">
      <w:pPr>
        <w:rPr>
          <w:color w:val="202124"/>
          <w:highlight w:val="white"/>
        </w:rPr>
      </w:pPr>
    </w:p>
    <w:p w14:paraId="024C60CC" w14:textId="77777777" w:rsidR="000B1011" w:rsidRDefault="000B1011">
      <w:pPr>
        <w:rPr>
          <w:color w:val="202124"/>
          <w:highlight w:val="white"/>
        </w:rPr>
      </w:pPr>
    </w:p>
    <w:p w14:paraId="472A25F6" w14:textId="77777777" w:rsidR="000B1011" w:rsidRDefault="00294FD2">
      <w:pPr>
        <w:rPr>
          <w:color w:val="202124"/>
          <w:highlight w:val="white"/>
        </w:rPr>
      </w:pPr>
      <w:r>
        <w:rPr>
          <w:noProof/>
          <w:color w:val="202124"/>
          <w:highlight w:val="white"/>
        </w:rPr>
        <w:lastRenderedPageBreak/>
        <w:drawing>
          <wp:inline distT="114300" distB="114300" distL="114300" distR="114300" wp14:anchorId="56045393" wp14:editId="7F0715E0">
            <wp:extent cx="5943600" cy="5549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6"/>
                    <a:srcRect/>
                    <a:stretch>
                      <a:fillRect/>
                    </a:stretch>
                  </pic:blipFill>
                  <pic:spPr>
                    <a:xfrm>
                      <a:off x="0" y="0"/>
                      <a:ext cx="5943600" cy="5549900"/>
                    </a:xfrm>
                    <a:prstGeom prst="rect">
                      <a:avLst/>
                    </a:prstGeom>
                    <a:ln/>
                  </pic:spPr>
                </pic:pic>
              </a:graphicData>
            </a:graphic>
          </wp:inline>
        </w:drawing>
      </w:r>
    </w:p>
    <w:p w14:paraId="36FF1C85" w14:textId="77777777" w:rsidR="000B1011" w:rsidRDefault="000B1011">
      <w:pPr>
        <w:rPr>
          <w:color w:val="202124"/>
          <w:highlight w:val="white"/>
        </w:rPr>
      </w:pPr>
    </w:p>
    <w:p w14:paraId="73F5F61A" w14:textId="77777777" w:rsidR="000B1011" w:rsidRDefault="000B1011">
      <w:pPr>
        <w:rPr>
          <w:color w:val="202124"/>
          <w:highlight w:val="white"/>
        </w:rPr>
      </w:pPr>
    </w:p>
    <w:p w14:paraId="3DEF30D7" w14:textId="77777777" w:rsidR="000B1011" w:rsidRDefault="00294FD2" w:rsidP="6B526DA6">
      <w:pPr>
        <w:rPr>
          <w:color w:val="202124"/>
          <w:highlight w:val="white"/>
          <w:lang w:val="en-US"/>
        </w:rPr>
      </w:pPr>
      <w:r w:rsidRPr="6B526DA6">
        <w:rPr>
          <w:b/>
          <w:bCs/>
          <w:color w:val="202124"/>
          <w:highlight w:val="white"/>
          <w:lang w:val="en-US"/>
        </w:rPr>
        <w:t>Fig. S13.</w:t>
      </w:r>
      <w:r w:rsidRPr="6B526DA6">
        <w:rPr>
          <w:color w:val="202124"/>
          <w:highlight w:val="white"/>
          <w:lang w:val="en-US"/>
        </w:rPr>
        <w:t xml:space="preserve"> A comparison of the model performance as measured through cross-validation on the dataset between (</w:t>
      </w:r>
      <w:r w:rsidRPr="6B526DA6">
        <w:rPr>
          <w:b/>
          <w:bCs/>
          <w:color w:val="202124"/>
          <w:highlight w:val="white"/>
          <w:lang w:val="en-US"/>
        </w:rPr>
        <w:t>A</w:t>
      </w:r>
      <w:r w:rsidRPr="6B526DA6">
        <w:rPr>
          <w:color w:val="202124"/>
          <w:highlight w:val="white"/>
          <w:lang w:val="en-US"/>
        </w:rPr>
        <w:t>) balanced random forest modeling approaches and (</w:t>
      </w:r>
      <w:r w:rsidRPr="6B526DA6">
        <w:rPr>
          <w:b/>
          <w:bCs/>
          <w:color w:val="202124"/>
          <w:highlight w:val="white"/>
          <w:lang w:val="en-US"/>
        </w:rPr>
        <w:t>B</w:t>
      </w:r>
      <w:r w:rsidRPr="6B526DA6">
        <w:rPr>
          <w:color w:val="202124"/>
          <w:highlight w:val="white"/>
          <w:lang w:val="en-US"/>
        </w:rPr>
        <w:t xml:space="preserve">) weighted random forest modeling approaches for all candidate bycatch species (i.e., observer records &gt; 50). We evaluated the model performance using Cohen’s kappa and area under the receiver operator curve (ROC) and selected the model with the highest Cohen’s kappa as the best performing model (labeled in the plot). We excluded Brandt’s cormorant and giant sea bass in the model prediction as their Cohen’s kappa (&lt;0.1) is too low to produce reliable predictions.  </w:t>
      </w:r>
    </w:p>
    <w:p w14:paraId="1C318971" w14:textId="77777777" w:rsidR="000B1011" w:rsidRDefault="000B1011">
      <w:pPr>
        <w:rPr>
          <w:color w:val="202124"/>
          <w:highlight w:val="white"/>
        </w:rPr>
      </w:pPr>
    </w:p>
    <w:p w14:paraId="337265A8" w14:textId="77777777" w:rsidR="000B1011" w:rsidRDefault="000B1011">
      <w:pPr>
        <w:rPr>
          <w:color w:val="202124"/>
          <w:highlight w:val="white"/>
        </w:rPr>
      </w:pPr>
    </w:p>
    <w:p w14:paraId="46B29AF3" w14:textId="77777777" w:rsidR="000B1011" w:rsidRDefault="000B1011">
      <w:pPr>
        <w:rPr>
          <w:color w:val="202124"/>
          <w:highlight w:val="white"/>
        </w:rPr>
      </w:pPr>
    </w:p>
    <w:p w14:paraId="4CEF299A" w14:textId="77777777" w:rsidR="000B1011" w:rsidRDefault="000B1011">
      <w:pPr>
        <w:rPr>
          <w:color w:val="202124"/>
          <w:highlight w:val="white"/>
        </w:rPr>
      </w:pPr>
    </w:p>
    <w:p w14:paraId="0E1BE42C" w14:textId="77777777" w:rsidR="000B1011" w:rsidRDefault="000B1011">
      <w:pPr>
        <w:rPr>
          <w:color w:val="202124"/>
          <w:highlight w:val="white"/>
        </w:rPr>
      </w:pPr>
    </w:p>
    <w:p w14:paraId="5F0D1CB0" w14:textId="77777777" w:rsidR="000B1011" w:rsidRDefault="000B1011">
      <w:pPr>
        <w:rPr>
          <w:color w:val="202124"/>
          <w:highlight w:val="white"/>
        </w:rPr>
      </w:pPr>
    </w:p>
    <w:p w14:paraId="15126854" w14:textId="77777777" w:rsidR="000B1011" w:rsidRDefault="000B1011">
      <w:pPr>
        <w:rPr>
          <w:color w:val="202124"/>
          <w:highlight w:val="white"/>
        </w:rPr>
      </w:pPr>
    </w:p>
    <w:p w14:paraId="7E391090" w14:textId="77777777" w:rsidR="000B1011" w:rsidRDefault="000B1011">
      <w:pPr>
        <w:rPr>
          <w:color w:val="202124"/>
          <w:highlight w:val="white"/>
        </w:rPr>
      </w:pPr>
    </w:p>
    <w:p w14:paraId="6E3D7166" w14:textId="77777777" w:rsidR="000B1011" w:rsidRDefault="00294FD2">
      <w:pPr>
        <w:rPr>
          <w:color w:val="202124"/>
          <w:highlight w:val="white"/>
        </w:rPr>
      </w:pPr>
      <w:r>
        <w:rPr>
          <w:noProof/>
          <w:color w:val="202124"/>
          <w:highlight w:val="white"/>
        </w:rPr>
        <w:drawing>
          <wp:inline distT="114300" distB="114300" distL="114300" distR="114300" wp14:anchorId="4DDF2CA8" wp14:editId="05C113A8">
            <wp:extent cx="6577013" cy="4775226"/>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7"/>
                    <a:srcRect/>
                    <a:stretch>
                      <a:fillRect/>
                    </a:stretch>
                  </pic:blipFill>
                  <pic:spPr>
                    <a:xfrm>
                      <a:off x="0" y="0"/>
                      <a:ext cx="6577013" cy="4775226"/>
                    </a:xfrm>
                    <a:prstGeom prst="rect">
                      <a:avLst/>
                    </a:prstGeom>
                    <a:ln/>
                  </pic:spPr>
                </pic:pic>
              </a:graphicData>
            </a:graphic>
          </wp:inline>
        </w:drawing>
      </w:r>
    </w:p>
    <w:p w14:paraId="46345775" w14:textId="77777777" w:rsidR="000B1011" w:rsidRDefault="00294FD2" w:rsidP="6B526DA6">
      <w:pPr>
        <w:rPr>
          <w:color w:val="202124"/>
          <w:highlight w:val="white"/>
          <w:lang w:val="en-US"/>
        </w:rPr>
      </w:pPr>
      <w:r w:rsidRPr="6B526DA6">
        <w:rPr>
          <w:b/>
          <w:bCs/>
          <w:color w:val="202124"/>
          <w:highlight w:val="white"/>
          <w:lang w:val="en-US"/>
        </w:rPr>
        <w:t>Fig. S14.</w:t>
      </w:r>
      <w:r w:rsidRPr="6B526DA6">
        <w:rPr>
          <w:color w:val="202124"/>
          <w:highlight w:val="white"/>
          <w:lang w:val="en-US"/>
        </w:rPr>
        <w:t xml:space="preserve"> Illustration of the methods used to select a probability threshold for classifying a logged set as having or not having bycatch. We selected the probability threshold that maximizes Cohen’s kappa when applied to the training data as the optimal threshold (labeled in plot). We highlight the performance of this threshold when used on the independent test data to illustrate performance on out-of-sample data.</w:t>
      </w:r>
    </w:p>
    <w:p w14:paraId="610BF1A7" w14:textId="77777777" w:rsidR="000B1011" w:rsidRDefault="000B1011">
      <w:pPr>
        <w:rPr>
          <w:color w:val="202124"/>
          <w:highlight w:val="white"/>
        </w:rPr>
      </w:pPr>
    </w:p>
    <w:p w14:paraId="22427ED1" w14:textId="77777777" w:rsidR="000B1011" w:rsidRDefault="000B1011">
      <w:pPr>
        <w:rPr>
          <w:color w:val="202124"/>
          <w:highlight w:val="white"/>
        </w:rPr>
      </w:pPr>
    </w:p>
    <w:p w14:paraId="6C07E806" w14:textId="77777777" w:rsidR="000B1011" w:rsidRDefault="000B1011">
      <w:pPr>
        <w:rPr>
          <w:color w:val="202124"/>
          <w:highlight w:val="white"/>
        </w:rPr>
      </w:pPr>
    </w:p>
    <w:p w14:paraId="065D0EB1" w14:textId="77777777" w:rsidR="000B1011" w:rsidRDefault="000B1011">
      <w:pPr>
        <w:rPr>
          <w:color w:val="202124"/>
          <w:highlight w:val="white"/>
        </w:rPr>
      </w:pPr>
    </w:p>
    <w:p w14:paraId="3B094DFB" w14:textId="77777777" w:rsidR="000B1011" w:rsidRDefault="000B1011">
      <w:pPr>
        <w:rPr>
          <w:color w:val="202124"/>
          <w:highlight w:val="white"/>
        </w:rPr>
      </w:pPr>
    </w:p>
    <w:p w14:paraId="6F015A11" w14:textId="77777777" w:rsidR="000B1011" w:rsidRDefault="000B1011">
      <w:pPr>
        <w:rPr>
          <w:color w:val="202124"/>
          <w:highlight w:val="white"/>
        </w:rPr>
      </w:pPr>
    </w:p>
    <w:p w14:paraId="21E92DBF" w14:textId="77777777" w:rsidR="000B1011" w:rsidRDefault="000B1011">
      <w:pPr>
        <w:rPr>
          <w:color w:val="202124"/>
          <w:highlight w:val="white"/>
        </w:rPr>
      </w:pPr>
    </w:p>
    <w:p w14:paraId="098CBDB3" w14:textId="77777777" w:rsidR="000B1011" w:rsidRDefault="000B1011">
      <w:pPr>
        <w:rPr>
          <w:color w:val="202124"/>
          <w:highlight w:val="white"/>
        </w:rPr>
      </w:pPr>
    </w:p>
    <w:p w14:paraId="7756302D" w14:textId="77777777" w:rsidR="000B1011" w:rsidRDefault="000B1011">
      <w:pPr>
        <w:rPr>
          <w:color w:val="202124"/>
          <w:highlight w:val="white"/>
        </w:rPr>
      </w:pPr>
    </w:p>
    <w:p w14:paraId="4083185F" w14:textId="77777777" w:rsidR="000B1011" w:rsidRDefault="000B1011">
      <w:pPr>
        <w:rPr>
          <w:color w:val="202124"/>
          <w:highlight w:val="white"/>
        </w:rPr>
      </w:pPr>
    </w:p>
    <w:p w14:paraId="004ACF41"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5B1BD9B7" wp14:editId="567C1879">
            <wp:extent cx="6491288" cy="471219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8"/>
                    <a:srcRect/>
                    <a:stretch>
                      <a:fillRect/>
                    </a:stretch>
                  </pic:blipFill>
                  <pic:spPr>
                    <a:xfrm>
                      <a:off x="0" y="0"/>
                      <a:ext cx="6491288" cy="4712194"/>
                    </a:xfrm>
                    <a:prstGeom prst="rect">
                      <a:avLst/>
                    </a:prstGeom>
                    <a:ln/>
                  </pic:spPr>
                </pic:pic>
              </a:graphicData>
            </a:graphic>
          </wp:inline>
        </w:drawing>
      </w:r>
    </w:p>
    <w:p w14:paraId="50FDA2D1" w14:textId="77777777" w:rsidR="000B1011" w:rsidRDefault="00294FD2">
      <w:pPr>
        <w:rPr>
          <w:color w:val="202124"/>
          <w:highlight w:val="white"/>
        </w:rPr>
      </w:pPr>
      <w:r>
        <w:rPr>
          <w:b/>
          <w:color w:val="202124"/>
          <w:highlight w:val="white"/>
        </w:rPr>
        <w:t>Figure S15</w:t>
      </w:r>
      <w:r>
        <w:rPr>
          <w:color w:val="202124"/>
          <w:highlight w:val="white"/>
        </w:rPr>
        <w:t xml:space="preserve"> A comparison of estimated bycatch numbers between ratio estimation and random forest stratified by regions (</w:t>
      </w:r>
      <w:r>
        <w:rPr>
          <w:b/>
          <w:color w:val="202124"/>
          <w:highlight w:val="white"/>
        </w:rPr>
        <w:t>Fig. S8</w:t>
      </w:r>
      <w:r>
        <w:rPr>
          <w:color w:val="202124"/>
          <w:highlight w:val="white"/>
        </w:rPr>
        <w:t xml:space="preserve">). The major differences between years are highlighted in gray. </w:t>
      </w:r>
    </w:p>
    <w:p w14:paraId="2D5BFA3B" w14:textId="77777777" w:rsidR="000B1011" w:rsidRDefault="000B1011">
      <w:pPr>
        <w:rPr>
          <w:color w:val="202124"/>
          <w:highlight w:val="white"/>
        </w:rPr>
      </w:pPr>
    </w:p>
    <w:p w14:paraId="3C9B642E" w14:textId="77777777" w:rsidR="000B1011" w:rsidRDefault="000B1011">
      <w:pPr>
        <w:rPr>
          <w:color w:val="202124"/>
          <w:highlight w:val="white"/>
        </w:rPr>
      </w:pPr>
    </w:p>
    <w:p w14:paraId="305EFBC6" w14:textId="77777777" w:rsidR="000B1011" w:rsidRDefault="000B1011">
      <w:pPr>
        <w:rPr>
          <w:color w:val="202124"/>
          <w:highlight w:val="white"/>
        </w:rPr>
      </w:pPr>
    </w:p>
    <w:p w14:paraId="46EDA436" w14:textId="77777777" w:rsidR="000B1011" w:rsidRDefault="000B1011">
      <w:pPr>
        <w:rPr>
          <w:color w:val="202124"/>
          <w:highlight w:val="white"/>
        </w:rPr>
      </w:pPr>
    </w:p>
    <w:p w14:paraId="25C177D2" w14:textId="77777777" w:rsidR="000B1011" w:rsidRDefault="000B1011">
      <w:pPr>
        <w:rPr>
          <w:color w:val="202124"/>
          <w:highlight w:val="white"/>
        </w:rPr>
      </w:pPr>
    </w:p>
    <w:p w14:paraId="0A1E82B7" w14:textId="77777777" w:rsidR="000B1011" w:rsidRDefault="000B1011">
      <w:pPr>
        <w:rPr>
          <w:color w:val="202124"/>
          <w:highlight w:val="white"/>
        </w:rPr>
      </w:pPr>
    </w:p>
    <w:p w14:paraId="4F896EA3" w14:textId="77777777" w:rsidR="000B1011" w:rsidRDefault="000B1011">
      <w:pPr>
        <w:rPr>
          <w:color w:val="202124"/>
          <w:highlight w:val="white"/>
        </w:rPr>
      </w:pPr>
    </w:p>
    <w:p w14:paraId="666639FB" w14:textId="77777777" w:rsidR="000B1011" w:rsidRDefault="000B1011">
      <w:pPr>
        <w:rPr>
          <w:color w:val="202124"/>
          <w:highlight w:val="white"/>
        </w:rPr>
      </w:pPr>
    </w:p>
    <w:p w14:paraId="7ACB390F" w14:textId="77777777" w:rsidR="000B1011" w:rsidRDefault="000B1011">
      <w:pPr>
        <w:rPr>
          <w:color w:val="202124"/>
          <w:highlight w:val="white"/>
        </w:rPr>
      </w:pPr>
    </w:p>
    <w:p w14:paraId="6158DD59" w14:textId="77777777" w:rsidR="000B1011" w:rsidRDefault="000B1011">
      <w:pPr>
        <w:rPr>
          <w:color w:val="202124"/>
          <w:highlight w:val="white"/>
        </w:rPr>
      </w:pPr>
    </w:p>
    <w:p w14:paraId="29308490" w14:textId="77777777" w:rsidR="000B1011" w:rsidRDefault="000B1011">
      <w:pPr>
        <w:rPr>
          <w:color w:val="202124"/>
          <w:highlight w:val="white"/>
        </w:rPr>
      </w:pPr>
    </w:p>
    <w:p w14:paraId="455A4B00" w14:textId="77777777" w:rsidR="000B1011" w:rsidRDefault="000B1011">
      <w:pPr>
        <w:rPr>
          <w:color w:val="202124"/>
          <w:highlight w:val="white"/>
        </w:rPr>
      </w:pPr>
    </w:p>
    <w:p w14:paraId="33FC0BCD" w14:textId="77777777" w:rsidR="000B1011" w:rsidRDefault="000B1011">
      <w:pPr>
        <w:rPr>
          <w:color w:val="202124"/>
          <w:highlight w:val="white"/>
        </w:rPr>
      </w:pPr>
    </w:p>
    <w:p w14:paraId="675D9847" w14:textId="77777777" w:rsidR="000B1011" w:rsidRDefault="000B1011">
      <w:pPr>
        <w:rPr>
          <w:color w:val="202124"/>
          <w:highlight w:val="white"/>
        </w:rPr>
      </w:pPr>
    </w:p>
    <w:p w14:paraId="0CA7CFB6" w14:textId="77777777" w:rsidR="000B1011" w:rsidRDefault="000B1011">
      <w:pPr>
        <w:rPr>
          <w:color w:val="202124"/>
          <w:highlight w:val="white"/>
        </w:rPr>
      </w:pPr>
    </w:p>
    <w:p w14:paraId="1CD82C85" w14:textId="77777777" w:rsidR="000B1011" w:rsidRDefault="00294FD2">
      <w:pPr>
        <w:rPr>
          <w:b/>
          <w:color w:val="202124"/>
          <w:highlight w:val="white"/>
        </w:rPr>
      </w:pPr>
      <w:r>
        <w:rPr>
          <w:b/>
          <w:noProof/>
          <w:color w:val="202124"/>
          <w:highlight w:val="white"/>
        </w:rPr>
        <w:lastRenderedPageBreak/>
        <w:drawing>
          <wp:inline distT="114300" distB="114300" distL="114300" distR="114300" wp14:anchorId="71C3AF5F" wp14:editId="7B2BD268">
            <wp:extent cx="5943600" cy="4572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9"/>
                    <a:srcRect/>
                    <a:stretch>
                      <a:fillRect/>
                    </a:stretch>
                  </pic:blipFill>
                  <pic:spPr>
                    <a:xfrm>
                      <a:off x="0" y="0"/>
                      <a:ext cx="5943600" cy="4572000"/>
                    </a:xfrm>
                    <a:prstGeom prst="rect">
                      <a:avLst/>
                    </a:prstGeom>
                    <a:ln/>
                  </pic:spPr>
                </pic:pic>
              </a:graphicData>
            </a:graphic>
          </wp:inline>
        </w:drawing>
      </w:r>
    </w:p>
    <w:p w14:paraId="2C30B505" w14:textId="77777777" w:rsidR="000B1011" w:rsidRDefault="000B1011">
      <w:pPr>
        <w:rPr>
          <w:b/>
          <w:color w:val="202124"/>
          <w:highlight w:val="white"/>
        </w:rPr>
      </w:pPr>
    </w:p>
    <w:p w14:paraId="639D5E53" w14:textId="77777777" w:rsidR="000B1011" w:rsidRDefault="00294FD2" w:rsidP="6B526DA6">
      <w:pPr>
        <w:rPr>
          <w:color w:val="202124"/>
          <w:highlight w:val="white"/>
          <w:lang w:val="en-US"/>
        </w:rPr>
      </w:pPr>
      <w:r w:rsidRPr="6B526DA6">
        <w:rPr>
          <w:b/>
          <w:bCs/>
          <w:color w:val="202124"/>
          <w:highlight w:val="white"/>
          <w:lang w:val="en-US"/>
        </w:rPr>
        <w:t xml:space="preserve">Fig. S16. </w:t>
      </w:r>
      <w:r w:rsidRPr="6B526DA6">
        <w:rPr>
          <w:color w:val="202124"/>
          <w:highlight w:val="white"/>
          <w:lang w:val="en-US"/>
        </w:rPr>
        <w:t xml:space="preserve">Ranges of the six study species and information on </w:t>
      </w:r>
      <w:proofErr w:type="spellStart"/>
      <w:r w:rsidRPr="6B526DA6">
        <w:rPr>
          <w:color w:val="202124"/>
          <w:highlight w:val="white"/>
          <w:lang w:val="en-US"/>
        </w:rPr>
        <w:t>haulout</w:t>
      </w:r>
      <w:proofErr w:type="spellEnd"/>
      <w:r w:rsidRPr="6B526DA6">
        <w:rPr>
          <w:color w:val="202124"/>
          <w:highlight w:val="white"/>
          <w:lang w:val="en-US"/>
        </w:rPr>
        <w:t xml:space="preserve"> and colony size for selected species. Blue colors indicate year-round ranges and yellow colors (common murre only) indicate winter ranges. The range maps for all species except harbor porpoise are from the California Wildlife Habitat Relationship System </w:t>
      </w:r>
      <w:hyperlink r:id="rId220">
        <w:r w:rsidRPr="6B526DA6">
          <w:rPr>
            <w:lang w:val="en-US"/>
          </w:rPr>
          <w:t>(CDFW, 2021)</w:t>
        </w:r>
      </w:hyperlink>
      <w:r w:rsidRPr="6B526DA6">
        <w:rPr>
          <w:color w:val="202124"/>
          <w:highlight w:val="white"/>
          <w:lang w:val="en-US"/>
        </w:rPr>
        <w:t xml:space="preserve">. Harbor porpoises occur in waters less than 50 fathoms (92 meters) deep north of Point Conception </w:t>
      </w:r>
      <w:hyperlink r:id="rId221">
        <w:r w:rsidRPr="6B526DA6">
          <w:rPr>
            <w:lang w:val="en-US"/>
          </w:rPr>
          <w:t>(Forney et al., 2014)</w:t>
        </w:r>
      </w:hyperlink>
      <w:r w:rsidRPr="6B526DA6">
        <w:rPr>
          <w:color w:val="202124"/>
          <w:highlight w:val="white"/>
          <w:lang w:val="en-US"/>
        </w:rPr>
        <w:t xml:space="preserve">. SFRR indicates the San Francisco-Russian River harbor porpoise stock. Common murre and Brandt’s cormorant colony counts are from the California Seabird Colony Database </w:t>
      </w:r>
      <w:hyperlink r:id="rId222">
        <w:r w:rsidRPr="6B526DA6">
          <w:rPr>
            <w:lang w:val="en-US"/>
          </w:rPr>
          <w:t>(CDFW, 2010)</w:t>
        </w:r>
      </w:hyperlink>
      <w:r w:rsidRPr="6B526DA6">
        <w:rPr>
          <w:color w:val="202124"/>
          <w:highlight w:val="white"/>
          <w:lang w:val="en-US"/>
        </w:rPr>
        <w:t>. There are no historical breeding records for common murre south of Point Sur except for at the Prince Island c</w:t>
      </w:r>
      <w:r w:rsidRPr="6B526DA6">
        <w:rPr>
          <w:lang w:val="en-US"/>
        </w:rPr>
        <w:t>olony in Cuyler Harbor of San Miguel Island. Ha</w:t>
      </w:r>
      <w:r w:rsidRPr="6B526DA6">
        <w:rPr>
          <w:color w:val="202124"/>
          <w:highlight w:val="white"/>
          <w:lang w:val="en-US"/>
        </w:rPr>
        <w:t xml:space="preserve">rbor seal </w:t>
      </w:r>
      <w:proofErr w:type="spellStart"/>
      <w:r w:rsidRPr="6B526DA6">
        <w:rPr>
          <w:color w:val="202124"/>
          <w:highlight w:val="white"/>
          <w:lang w:val="en-US"/>
        </w:rPr>
        <w:t>haulout</w:t>
      </w:r>
      <w:proofErr w:type="spellEnd"/>
      <w:r w:rsidRPr="6B526DA6">
        <w:rPr>
          <w:color w:val="202124"/>
          <w:highlight w:val="white"/>
          <w:lang w:val="en-US"/>
        </w:rPr>
        <w:t xml:space="preserve"> counts are from the CDFW Harbor Seal GIS dataset </w:t>
      </w:r>
      <w:hyperlink r:id="rId223">
        <w:r w:rsidRPr="6B526DA6">
          <w:rPr>
            <w:lang w:val="en-US"/>
          </w:rPr>
          <w:t>(CDFW, 2014)</w:t>
        </w:r>
      </w:hyperlink>
      <w:r w:rsidRPr="6B526DA6">
        <w:rPr>
          <w:color w:val="202124"/>
          <w:highlight w:val="white"/>
          <w:lang w:val="en-US"/>
        </w:rPr>
        <w:t xml:space="preserve">. </w:t>
      </w:r>
    </w:p>
    <w:p w14:paraId="27388A5E" w14:textId="77777777" w:rsidR="000B1011" w:rsidRDefault="000B1011">
      <w:pPr>
        <w:rPr>
          <w:color w:val="202124"/>
          <w:highlight w:val="white"/>
        </w:rPr>
      </w:pPr>
    </w:p>
    <w:p w14:paraId="3F21076C" w14:textId="77777777" w:rsidR="000B1011" w:rsidRDefault="00294FD2">
      <w:pPr>
        <w:rPr>
          <w:color w:val="202124"/>
          <w:highlight w:val="white"/>
        </w:rPr>
      </w:pPr>
      <w:r>
        <w:br w:type="page"/>
      </w:r>
    </w:p>
    <w:p w14:paraId="71269AD0" w14:textId="77777777" w:rsidR="000B1011" w:rsidRDefault="000B1011"/>
    <w:p w14:paraId="710E22EF" w14:textId="77777777" w:rsidR="000B1011" w:rsidRDefault="00294FD2">
      <w:r>
        <w:rPr>
          <w:noProof/>
        </w:rPr>
        <w:drawing>
          <wp:inline distT="114300" distB="114300" distL="114300" distR="114300" wp14:anchorId="5B33EC92" wp14:editId="72078290">
            <wp:extent cx="5943600" cy="4114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4"/>
                    <a:srcRect/>
                    <a:stretch>
                      <a:fillRect/>
                    </a:stretch>
                  </pic:blipFill>
                  <pic:spPr>
                    <a:xfrm>
                      <a:off x="0" y="0"/>
                      <a:ext cx="5943600" cy="4114800"/>
                    </a:xfrm>
                    <a:prstGeom prst="rect">
                      <a:avLst/>
                    </a:prstGeom>
                    <a:ln/>
                  </pic:spPr>
                </pic:pic>
              </a:graphicData>
            </a:graphic>
          </wp:inline>
        </w:drawing>
      </w:r>
      <w:r w:rsidRPr="6B526DA6">
        <w:rPr>
          <w:b/>
          <w:bCs/>
          <w:lang w:val="en-US"/>
        </w:rPr>
        <w:t>Fig. S17.</w:t>
      </w:r>
      <w:r w:rsidRPr="6B526DA6">
        <w:rPr>
          <w:lang w:val="en-US"/>
        </w:rPr>
        <w:t xml:space="preserve"> The amount and sources of observed mortality and serious injury incidents on the entire US West Coast between 2016-2020 from </w:t>
      </w:r>
      <w:hyperlink r:id="rId225">
        <w:r w:rsidRPr="6B526DA6">
          <w:rPr>
            <w:lang w:val="en-US"/>
          </w:rPr>
          <w:t>(Carretta, 2022)</w:t>
        </w:r>
      </w:hyperlink>
      <w:r w:rsidRPr="6B526DA6">
        <w:rPr>
          <w:lang w:val="en-US"/>
        </w:rPr>
        <w:t>.</w:t>
      </w:r>
    </w:p>
    <w:p w14:paraId="465F10F4" w14:textId="77777777" w:rsidR="000B1011" w:rsidRDefault="000B1011"/>
    <w:p w14:paraId="481A2A4C" w14:textId="77777777" w:rsidR="000B1011" w:rsidRDefault="000B1011"/>
    <w:p w14:paraId="2ED56E4B" w14:textId="77777777" w:rsidR="000B1011" w:rsidRDefault="000B1011">
      <w:pPr>
        <w:rPr>
          <w:color w:val="202124"/>
          <w:highlight w:val="white"/>
        </w:rPr>
      </w:pPr>
    </w:p>
    <w:p w14:paraId="4CF4EE10" w14:textId="77777777" w:rsidR="000B1011" w:rsidRDefault="000B1011">
      <w:pPr>
        <w:rPr>
          <w:color w:val="202124"/>
          <w:highlight w:val="white"/>
        </w:rPr>
      </w:pPr>
    </w:p>
    <w:p w14:paraId="6B5DCC34" w14:textId="77777777" w:rsidR="000B1011" w:rsidRDefault="000B1011">
      <w:pPr>
        <w:rPr>
          <w:color w:val="202124"/>
          <w:highlight w:val="white"/>
        </w:rPr>
      </w:pPr>
    </w:p>
    <w:p w14:paraId="086FD26B" w14:textId="77777777" w:rsidR="000B1011" w:rsidRDefault="000B1011">
      <w:pPr>
        <w:rPr>
          <w:color w:val="202124"/>
          <w:highlight w:val="white"/>
        </w:rPr>
      </w:pPr>
    </w:p>
    <w:p w14:paraId="44E7F929" w14:textId="77777777" w:rsidR="000B1011" w:rsidRDefault="000B1011">
      <w:pPr>
        <w:rPr>
          <w:color w:val="202124"/>
          <w:highlight w:val="white"/>
        </w:rPr>
      </w:pPr>
    </w:p>
    <w:p w14:paraId="124E6CC5" w14:textId="77777777" w:rsidR="000B1011" w:rsidRDefault="000B1011">
      <w:pPr>
        <w:rPr>
          <w:color w:val="202124"/>
          <w:highlight w:val="white"/>
        </w:rPr>
      </w:pPr>
    </w:p>
    <w:p w14:paraId="65AF70FE" w14:textId="77777777" w:rsidR="000B1011" w:rsidRDefault="000B1011">
      <w:pPr>
        <w:rPr>
          <w:color w:val="202124"/>
          <w:highlight w:val="white"/>
        </w:rPr>
      </w:pPr>
    </w:p>
    <w:p w14:paraId="168EBFA8" w14:textId="77777777" w:rsidR="000B1011" w:rsidRDefault="000B1011">
      <w:pPr>
        <w:rPr>
          <w:color w:val="202124"/>
          <w:highlight w:val="white"/>
        </w:rPr>
      </w:pPr>
    </w:p>
    <w:p w14:paraId="7D5B3B69" w14:textId="77777777" w:rsidR="000B1011" w:rsidRDefault="000B1011">
      <w:pPr>
        <w:rPr>
          <w:b/>
          <w:color w:val="202124"/>
          <w:highlight w:val="white"/>
        </w:rPr>
      </w:pPr>
    </w:p>
    <w:p w14:paraId="300331DE" w14:textId="77777777" w:rsidR="000B1011" w:rsidRDefault="00294FD2">
      <w:pPr>
        <w:rPr>
          <w:b/>
          <w:color w:val="202124"/>
          <w:highlight w:val="white"/>
        </w:rPr>
      </w:pPr>
      <w:r>
        <w:rPr>
          <w:b/>
          <w:color w:val="202124"/>
          <w:highlight w:val="white"/>
        </w:rPr>
        <w:t xml:space="preserve"> </w:t>
      </w:r>
    </w:p>
    <w:p w14:paraId="059CDBC2" w14:textId="77777777" w:rsidR="000B1011" w:rsidRDefault="000B1011">
      <w:pPr>
        <w:rPr>
          <w:color w:val="202124"/>
          <w:highlight w:val="white"/>
        </w:rPr>
      </w:pPr>
    </w:p>
    <w:sectPr w:rsidR="000B101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 w:author="Ramey, Kirsten@Wildlife" w:date="2024-07-17T14:25:00Z" w:initials="RK">
    <w:p w14:paraId="06F6A34D" w14:textId="77777777" w:rsidR="008D7F00" w:rsidRDefault="008D7F00" w:rsidP="008D7F00">
      <w:pPr>
        <w:pStyle w:val="CommentText"/>
      </w:pPr>
      <w:r>
        <w:rPr>
          <w:rStyle w:val="CommentReference"/>
        </w:rPr>
        <w:annotationRef/>
      </w:r>
      <w:r>
        <w:t xml:space="preserve">I would suggest using the definition within Fish and Game Code: </w:t>
      </w:r>
      <w:r>
        <w:rPr>
          <w:color w:val="333333"/>
          <w:highlight w:val="white"/>
        </w:rPr>
        <w:t>“Bycatch” means fish or other marine life that are taken in a fishery but which are not the target of the fishery. “Bycatch” includes discards.</w:t>
      </w:r>
      <w:r>
        <w:t xml:space="preserve"> </w:t>
      </w:r>
      <w:r>
        <w:rPr>
          <w:color w:val="333333"/>
          <w:highlight w:val="white"/>
        </w:rPr>
        <w:t>Discards” means fish that are taken in a fishery but are not retained because they are of an undesirable species, size, sex, or quality, or because they are required by law not to be retained.</w:t>
      </w:r>
      <w:r>
        <w:t xml:space="preserve"> </w:t>
      </w:r>
    </w:p>
  </w:comment>
  <w:comment w:id="13" w:author="Ramey, Kirsten@Wildlife" w:date="2024-07-17T14:31:00Z" w:initials="RK">
    <w:p w14:paraId="73A81BD7" w14:textId="77777777" w:rsidR="003C02E0" w:rsidRDefault="003C02E0" w:rsidP="003C02E0">
      <w:pPr>
        <w:pStyle w:val="CommentText"/>
      </w:pPr>
      <w:r>
        <w:rPr>
          <w:rStyle w:val="CommentReference"/>
        </w:rPr>
        <w:annotationRef/>
      </w:r>
      <w:r>
        <w:t>The information on NOAA’s website indicates one humpback whale was seriously injured in this fishery in 2007, which is driving the Category II classification of the fishery.</w:t>
      </w:r>
    </w:p>
  </w:comment>
  <w:comment w:id="14" w:author="Ramey, Kirsten@Wildlife" w:date="2024-07-17T14:33:00Z" w:initials="RK">
    <w:p w14:paraId="541E2E5B" w14:textId="77777777" w:rsidR="00EC3474" w:rsidRDefault="00EC3474" w:rsidP="00EC3474">
      <w:pPr>
        <w:pStyle w:val="CommentText"/>
      </w:pPr>
      <w:r>
        <w:rPr>
          <w:rStyle w:val="CommentReference"/>
        </w:rPr>
        <w:annotationRef/>
      </w:r>
      <w:r>
        <w:t>The Department just completed the bycatch assessment under the MLMA in 2024, so is this referring to the federal assessments?</w:t>
      </w:r>
    </w:p>
  </w:comment>
  <w:comment w:id="16" w:author="Ramey, Kirsten@Wildlife" w:date="2024-07-17T14:37:00Z" w:initials="RK">
    <w:p w14:paraId="3DB5CBE8" w14:textId="77777777" w:rsidR="0009382B" w:rsidRDefault="0009382B" w:rsidP="0009382B">
      <w:pPr>
        <w:pStyle w:val="CommentText"/>
      </w:pPr>
      <w:r>
        <w:rPr>
          <w:rStyle w:val="CommentReference"/>
        </w:rPr>
        <w:annotationRef/>
      </w:r>
      <w:r>
        <w:t xml:space="preserve">With much fewer vessels contributing the majority of the catch:  In 2020, 26 set gill net permits were active, but only 14 made 90% of the halibut landings. In 2021 and 2022, 16 and 13 vessels contributed 90% of the catch, respectively. </w:t>
      </w:r>
    </w:p>
  </w:comment>
  <w:comment w:id="24" w:author="Ramey, Kirsten@Wildlife" w:date="2024-07-17T14:58:00Z" w:initials="RK">
    <w:p w14:paraId="4CC27F35" w14:textId="77777777" w:rsidR="00A41CAA" w:rsidRDefault="00A41CAA" w:rsidP="00A41CAA">
      <w:pPr>
        <w:pStyle w:val="CommentText"/>
      </w:pPr>
      <w:r>
        <w:rPr>
          <w:rStyle w:val="CommentReference"/>
        </w:rPr>
        <w:annotationRef/>
      </w:r>
      <w:r>
        <w:t>Tope sharks and GSB are marketable species, so classifying their encounters as entanglements is not appropriate.</w:t>
      </w:r>
    </w:p>
  </w:comment>
  <w:comment w:id="23" w:author="Ramey, Kirsten@Wildlife" w:date="2024-07-17T14:48:00Z" w:initials="RK">
    <w:p w14:paraId="5CE013F0" w14:textId="0B0D5436" w:rsidR="00CC085B" w:rsidRDefault="00CC085B" w:rsidP="00CC085B">
      <w:pPr>
        <w:pStyle w:val="CommentText"/>
      </w:pPr>
      <w:r>
        <w:rPr>
          <w:rStyle w:val="CommentReference"/>
        </w:rPr>
        <w:annotationRef/>
      </w:r>
      <w:r>
        <w:t>Would be helpful to explain how these 8 were chosen.</w:t>
      </w:r>
    </w:p>
  </w:comment>
  <w:comment w:id="25" w:author="Ramey, Kirsten@Wildlife" w:date="2024-07-17T14:42:00Z" w:initials="RK">
    <w:p w14:paraId="54121C89" w14:textId="02601386" w:rsidR="00E52F2B" w:rsidRDefault="00E52F2B" w:rsidP="00E52F2B">
      <w:pPr>
        <w:pStyle w:val="CommentText"/>
      </w:pPr>
      <w:r>
        <w:rPr>
          <w:rStyle w:val="CommentReference"/>
        </w:rPr>
        <w:annotationRef/>
      </w:r>
      <w:r>
        <w:t>Need to be careful with wording - the Department is tasked with making management recommendations for fisheries.</w:t>
      </w:r>
    </w:p>
  </w:comment>
  <w:comment w:id="34" w:author="Ramey, Kirsten@Wildlife" w:date="2024-07-17T14:43:00Z" w:initials="RK">
    <w:p w14:paraId="6CDE7D9F" w14:textId="77777777" w:rsidR="000A404E" w:rsidRDefault="000A404E" w:rsidP="000A404E">
      <w:pPr>
        <w:pStyle w:val="CommentText"/>
      </w:pPr>
      <w:r>
        <w:rPr>
          <w:rStyle w:val="CommentReference"/>
        </w:rPr>
        <w:annotationRef/>
      </w:r>
      <w:r>
        <w:t>Not correct, there is still a herring fishery in CA.</w:t>
      </w:r>
    </w:p>
  </w:comment>
  <w:comment w:id="44" w:author="Ramey, Kirsten@Wildlife" w:date="2024-07-17T14:59:00Z" w:initials="RK">
    <w:p w14:paraId="4006ED52" w14:textId="77777777" w:rsidR="00FE2D92" w:rsidRDefault="00FE2D92" w:rsidP="00FE2D92">
      <w:pPr>
        <w:pStyle w:val="CommentText"/>
      </w:pPr>
      <w:r>
        <w:rPr>
          <w:rStyle w:val="CommentReference"/>
        </w:rPr>
        <w:annotationRef/>
      </w:r>
      <w:r>
        <w:t>Again, classifying any fish observed in the data as entanglements is not appropriate.</w:t>
      </w:r>
    </w:p>
  </w:comment>
  <w:comment w:id="49" w:author="Ramey, Kirsten@Wildlife" w:date="2024-07-17T15:04:00Z" w:initials="RK">
    <w:p w14:paraId="59E097C2" w14:textId="77777777" w:rsidR="00957FCD" w:rsidRDefault="00D8562F" w:rsidP="00957FCD">
      <w:pPr>
        <w:pStyle w:val="CommentText"/>
      </w:pPr>
      <w:r>
        <w:rPr>
          <w:rStyle w:val="CommentReference"/>
        </w:rPr>
        <w:annotationRef/>
      </w:r>
      <w:r w:rsidR="00957FCD">
        <w:t>Soupfin sharks are a marketable species that would not be considered an entanglement in the same category as a marine mammal or bird. I suggest clarifying the eight species to those species that are “entangled” in gillnets and those species that are caught with gillnets.</w:t>
      </w:r>
    </w:p>
  </w:comment>
  <w:comment w:id="47" w:author="Ramey, Kirsten@Wildlife" w:date="2024-07-17T15:09:00Z" w:initials="RK">
    <w:p w14:paraId="6B3123E2" w14:textId="77777777" w:rsidR="00A7088F" w:rsidRDefault="00A7088F" w:rsidP="00A7088F">
      <w:pPr>
        <w:pStyle w:val="CommentText"/>
      </w:pPr>
      <w:r>
        <w:rPr>
          <w:rStyle w:val="CommentReference"/>
        </w:rPr>
        <w:annotationRef/>
      </w:r>
      <w:r>
        <w:t>There are definitely other fish species in the observer data that were documented more than the 8 species included, so it is important to explain to the reader why this list was chosen. It makes it sounds like all other species in the observer data were documented less than 50 times so are not included in the analysis.</w:t>
      </w:r>
    </w:p>
  </w:comment>
  <w:comment w:id="53" w:author="Ramey, Kirsten@Wildlife" w:date="2024-07-17T15:12:00Z" w:initials="RK">
    <w:p w14:paraId="7760D6FA" w14:textId="77777777" w:rsidR="00B976DA" w:rsidRDefault="00B976DA" w:rsidP="00B976DA">
      <w:pPr>
        <w:pStyle w:val="CommentText"/>
      </w:pPr>
      <w:r>
        <w:rPr>
          <w:rStyle w:val="CommentReference"/>
        </w:rPr>
        <w:annotationRef/>
      </w:r>
      <w:r>
        <w:t>Suggest referring to Section 2.2.1 where this was already described.</w:t>
      </w:r>
    </w:p>
  </w:comment>
  <w:comment w:id="56" w:author="Ramey, Kirsten@Wildlife" w:date="2024-07-17T15:31:00Z" w:initials="RK">
    <w:p w14:paraId="764EA623" w14:textId="77777777" w:rsidR="00471A49" w:rsidRDefault="005152B5" w:rsidP="00471A49">
      <w:pPr>
        <w:pStyle w:val="CommentText"/>
      </w:pPr>
      <w:r>
        <w:rPr>
          <w:rStyle w:val="CommentReference"/>
        </w:rPr>
        <w:annotationRef/>
      </w:r>
      <w:r w:rsidR="00471A49">
        <w:t>What about the spatial and temporal factors of observed versus logbooks reported data? We know that the Observer Program did not randomly sample the fishery, the observed trips were partial to ports where observers were physically located and based on times when their schedules would allow.</w:t>
      </w:r>
    </w:p>
  </w:comment>
  <w:comment w:id="61" w:author="Ramey, Kirsten@Wildlife" w:date="2024-07-17T15:45:00Z" w:initials="RK">
    <w:p w14:paraId="68D8FEA6" w14:textId="77777777" w:rsidR="006F795D" w:rsidRDefault="006F795D" w:rsidP="006F795D">
      <w:pPr>
        <w:pStyle w:val="CommentText"/>
      </w:pPr>
      <w:r>
        <w:rPr>
          <w:rStyle w:val="CommentReference"/>
        </w:rPr>
        <w:annotationRef/>
      </w:r>
      <w:r>
        <w:t>I thought there were 8 study species?</w:t>
      </w:r>
    </w:p>
  </w:comment>
  <w:comment w:id="81" w:author="Ramey, Kirsten@Wildlife" w:date="2024-07-17T15:59:00Z" w:initials="RK">
    <w:p w14:paraId="184DE5B7" w14:textId="77777777" w:rsidR="00CB6779" w:rsidRDefault="00CB6779" w:rsidP="00CB6779">
      <w:pPr>
        <w:pStyle w:val="CommentText"/>
      </w:pPr>
      <w:r>
        <w:rPr>
          <w:rStyle w:val="CommentReference"/>
        </w:rPr>
        <w:annotationRef/>
      </w:r>
      <w:r>
        <w:t>Brandt’s cormorant isn’t shown in Figure 4. I only see four of the 8 species analyzed in the Figure, is there a reason for that?</w:t>
      </w:r>
    </w:p>
  </w:comment>
  <w:comment w:id="82" w:author="Ramey, Kirsten@Wildlife" w:date="2024-07-17T16:00:00Z" w:initials="RK">
    <w:p w14:paraId="6106D743" w14:textId="77777777" w:rsidR="009766D6" w:rsidRDefault="009766D6" w:rsidP="009766D6">
      <w:pPr>
        <w:pStyle w:val="CommentText"/>
      </w:pPr>
      <w:r>
        <w:rPr>
          <w:rStyle w:val="CommentReference"/>
        </w:rPr>
        <w:annotationRef/>
      </w:r>
      <w:r>
        <w:t>Figure S9 only shows 6 of the 8 species analyzed, is there reason for that?</w:t>
      </w:r>
    </w:p>
  </w:comment>
  <w:comment w:id="83" w:author="Ramey, Kirsten@Wildlife" w:date="2024-07-17T16:02:00Z" w:initials="RK">
    <w:p w14:paraId="0AC27B31" w14:textId="77777777" w:rsidR="00773E4B" w:rsidRDefault="00773E4B" w:rsidP="00773E4B">
      <w:pPr>
        <w:pStyle w:val="CommentText"/>
      </w:pPr>
      <w:r>
        <w:rPr>
          <w:rStyle w:val="CommentReference"/>
        </w:rPr>
        <w:annotationRef/>
      </w:r>
      <w:r>
        <w:t>Harbor porpoise are not shown in Fig S15?</w:t>
      </w:r>
    </w:p>
  </w:comment>
  <w:comment w:id="84" w:author="Ramey, Kirsten@Wildlife" w:date="2024-07-17T16:09:00Z" w:initials="RK">
    <w:p w14:paraId="4ED2CEAF" w14:textId="77777777" w:rsidR="001D19E1" w:rsidRDefault="001D19E1" w:rsidP="001D19E1">
      <w:pPr>
        <w:pStyle w:val="CommentText"/>
      </w:pPr>
      <w:r>
        <w:rPr>
          <w:rStyle w:val="CommentReference"/>
        </w:rPr>
        <w:annotationRef/>
      </w:r>
      <w:r>
        <w:t>Why only 6 of the 8 study species?</w:t>
      </w:r>
    </w:p>
  </w:comment>
  <w:comment w:id="87" w:author="Ramey, Kirsten@Wildlife" w:date="2024-07-17T16:10:00Z" w:initials="RK">
    <w:p w14:paraId="3A8CD56E" w14:textId="77777777" w:rsidR="00F86540" w:rsidRDefault="00F86540" w:rsidP="00F86540">
      <w:pPr>
        <w:pStyle w:val="CommentText"/>
      </w:pPr>
      <w:r>
        <w:rPr>
          <w:rStyle w:val="CommentReference"/>
        </w:rPr>
        <w:annotationRef/>
      </w:r>
      <w:r>
        <w:t>Eight study species, correct?</w:t>
      </w:r>
    </w:p>
  </w:comment>
  <w:comment w:id="91" w:author="Ramey, Kirsten@Wildlife" w:date="2024-07-17T16:12:00Z" w:initials="RK">
    <w:p w14:paraId="2113BDD4" w14:textId="77777777" w:rsidR="00EF67D5" w:rsidRDefault="00B958AD" w:rsidP="00EF67D5">
      <w:pPr>
        <w:pStyle w:val="CommentText"/>
      </w:pPr>
      <w:r>
        <w:rPr>
          <w:rStyle w:val="CommentReference"/>
        </w:rPr>
        <w:annotationRef/>
      </w:r>
      <w:r w:rsidR="00EF67D5">
        <w:t>Missing northern elephant seal?</w:t>
      </w:r>
    </w:p>
    <w:p w14:paraId="0D66223E" w14:textId="77777777" w:rsidR="00EF67D5" w:rsidRDefault="00EF67D5" w:rsidP="00EF67D5">
      <w:pPr>
        <w:pStyle w:val="CommentText"/>
      </w:pPr>
    </w:p>
    <w:p w14:paraId="0DEAB177" w14:textId="77777777" w:rsidR="00EF67D5" w:rsidRDefault="00EF67D5" w:rsidP="00EF67D5">
      <w:pPr>
        <w:pStyle w:val="CommentText"/>
      </w:pPr>
      <w:r>
        <w:t>And is the data all there, I see empty cells?</w:t>
      </w:r>
    </w:p>
  </w:comment>
  <w:comment w:id="95" w:author="Ramey, Kirsten@Wildlife" w:date="2024-07-17T16:16:00Z" w:initials="RK">
    <w:p w14:paraId="33B3F129" w14:textId="77777777" w:rsidR="0011074C" w:rsidRDefault="0011074C" w:rsidP="0011074C">
      <w:pPr>
        <w:pStyle w:val="CommentText"/>
      </w:pPr>
      <w:r>
        <w:rPr>
          <w:rStyle w:val="CommentReference"/>
        </w:rPr>
        <w:annotationRef/>
      </w:r>
      <w:r>
        <w:t>Where does this statement come from? Rare in the halibut set gillnet fishery or rare in commercial gillnet fisheries?</w:t>
      </w:r>
    </w:p>
  </w:comment>
  <w:comment w:id="101" w:author="Ramey, Kirsten@Wildlife" w:date="2024-07-17T16:25:00Z" w:initials="RK">
    <w:p w14:paraId="278C026A" w14:textId="77777777" w:rsidR="00534500" w:rsidRDefault="00534500" w:rsidP="00534500">
      <w:pPr>
        <w:pStyle w:val="CommentText"/>
      </w:pPr>
      <w:r>
        <w:rPr>
          <w:rStyle w:val="CommentReference"/>
        </w:rPr>
        <w:annotationRef/>
      </w:r>
      <w:r>
        <w:t>This is the peak of CA halibut fishing season, so I don’t see how a seasonal closure would maintain fishing opportunities for the fleet?</w:t>
      </w:r>
    </w:p>
  </w:comment>
  <w:comment w:id="102" w:author="Porzio, Dianna@Wildlife" w:date="2024-07-17T09:37:00Z" w:initials="DP">
    <w:p w14:paraId="0DE30F05" w14:textId="20A34392" w:rsidR="00EA465C" w:rsidRDefault="00EA465C" w:rsidP="00EA465C">
      <w:pPr>
        <w:pStyle w:val="CommentText"/>
      </w:pPr>
      <w:r>
        <w:rPr>
          <w:rStyle w:val="CommentReference"/>
        </w:rPr>
        <w:annotationRef/>
      </w:r>
      <w:r>
        <w:t>We have already identified this need for more accurate logbook data and could implement this change quickly and easily.</w:t>
      </w:r>
    </w:p>
    <w:p w14:paraId="5A08954E" w14:textId="77777777" w:rsidR="00EA465C" w:rsidRDefault="00EA465C" w:rsidP="00EA465C">
      <w:pPr>
        <w:pStyle w:val="CommentText"/>
      </w:pPr>
      <w:r>
        <w:t>This could help balance the discussion of the need for observers since there is not funding, especially with outreach/education for the fishermen while we wait for electronic monitoring opportunities to become a reality.</w:t>
      </w:r>
    </w:p>
  </w:comment>
  <w:comment w:id="117" w:author="Ramey, Kirsten@Wildlife" w:date="2024-07-17T15:24:00Z" w:initials="RK">
    <w:p w14:paraId="6023C46C" w14:textId="77777777" w:rsidR="00D84D66" w:rsidRDefault="00D84D66" w:rsidP="00D84D66">
      <w:pPr>
        <w:pStyle w:val="CommentText"/>
      </w:pPr>
      <w:r>
        <w:rPr>
          <w:rStyle w:val="CommentReference"/>
        </w:rPr>
        <w:annotationRef/>
      </w:r>
      <w:r>
        <w:t>Why are white shark being mentioned specifically in the figure given they were not part of the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F6A34D" w15:done="0"/>
  <w15:commentEx w15:paraId="73A81BD7" w15:done="0"/>
  <w15:commentEx w15:paraId="541E2E5B" w15:done="0"/>
  <w15:commentEx w15:paraId="3DB5CBE8" w15:done="0"/>
  <w15:commentEx w15:paraId="4CC27F35" w15:done="0"/>
  <w15:commentEx w15:paraId="5CE013F0" w15:done="0"/>
  <w15:commentEx w15:paraId="54121C89" w15:done="0"/>
  <w15:commentEx w15:paraId="6CDE7D9F" w15:done="0"/>
  <w15:commentEx w15:paraId="4006ED52" w15:done="0"/>
  <w15:commentEx w15:paraId="59E097C2" w15:done="0"/>
  <w15:commentEx w15:paraId="6B3123E2" w15:done="0"/>
  <w15:commentEx w15:paraId="7760D6FA" w15:done="0"/>
  <w15:commentEx w15:paraId="764EA623" w15:done="0"/>
  <w15:commentEx w15:paraId="68D8FEA6" w15:done="0"/>
  <w15:commentEx w15:paraId="184DE5B7" w15:done="0"/>
  <w15:commentEx w15:paraId="6106D743" w15:done="0"/>
  <w15:commentEx w15:paraId="0AC27B31" w15:done="0"/>
  <w15:commentEx w15:paraId="4ED2CEAF" w15:done="0"/>
  <w15:commentEx w15:paraId="3A8CD56E" w15:done="0"/>
  <w15:commentEx w15:paraId="0DEAB177" w15:done="0"/>
  <w15:commentEx w15:paraId="33B3F129" w15:done="0"/>
  <w15:commentEx w15:paraId="278C026A" w15:done="0"/>
  <w15:commentEx w15:paraId="5A08954E" w15:done="0"/>
  <w15:commentEx w15:paraId="6023C4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6FFC2B2" w16cex:dateUtc="2024-07-17T21:25:00Z"/>
  <w16cex:commentExtensible w16cex:durableId="51987A30" w16cex:dateUtc="2024-07-17T21:31:00Z"/>
  <w16cex:commentExtensible w16cex:durableId="7B8B58B6" w16cex:dateUtc="2024-07-17T21:33:00Z"/>
  <w16cex:commentExtensible w16cex:durableId="665C224F" w16cex:dateUtc="2024-07-17T21:37:00Z"/>
  <w16cex:commentExtensible w16cex:durableId="1001AD90" w16cex:dateUtc="2024-07-17T21:58:00Z"/>
  <w16cex:commentExtensible w16cex:durableId="3E682626" w16cex:dateUtc="2024-07-17T21:48:00Z"/>
  <w16cex:commentExtensible w16cex:durableId="35916248" w16cex:dateUtc="2024-07-17T21:42:00Z"/>
  <w16cex:commentExtensible w16cex:durableId="2F6E684B" w16cex:dateUtc="2024-07-17T21:43:00Z"/>
  <w16cex:commentExtensible w16cex:durableId="52F51127" w16cex:dateUtc="2024-07-17T21:59:00Z"/>
  <w16cex:commentExtensible w16cex:durableId="0FF2B30C" w16cex:dateUtc="2024-07-17T22:04:00Z"/>
  <w16cex:commentExtensible w16cex:durableId="310A8C68" w16cex:dateUtc="2024-07-17T22:09:00Z"/>
  <w16cex:commentExtensible w16cex:durableId="476EDF40" w16cex:dateUtc="2024-07-17T22:12:00Z"/>
  <w16cex:commentExtensible w16cex:durableId="54A7D2B8" w16cex:dateUtc="2024-07-17T22:31:00Z"/>
  <w16cex:commentExtensible w16cex:durableId="3F638C08" w16cex:dateUtc="2024-07-17T22:45:00Z"/>
  <w16cex:commentExtensible w16cex:durableId="70786CC0" w16cex:dateUtc="2024-07-17T22:59:00Z"/>
  <w16cex:commentExtensible w16cex:durableId="1AA6A876" w16cex:dateUtc="2024-07-17T23:00:00Z"/>
  <w16cex:commentExtensible w16cex:durableId="4C498A8E" w16cex:dateUtc="2024-07-17T23:02:00Z"/>
  <w16cex:commentExtensible w16cex:durableId="1572DCE3" w16cex:dateUtc="2024-07-17T23:09:00Z"/>
  <w16cex:commentExtensible w16cex:durableId="7CC6F7C6" w16cex:dateUtc="2024-07-17T23:10:00Z"/>
  <w16cex:commentExtensible w16cex:durableId="55E3BCD6" w16cex:dateUtc="2024-07-17T23:12:00Z"/>
  <w16cex:commentExtensible w16cex:durableId="694E9BB3" w16cex:dateUtc="2024-07-17T23:16:00Z"/>
  <w16cex:commentExtensible w16cex:durableId="40EE21F0" w16cex:dateUtc="2024-07-17T23:25:00Z"/>
  <w16cex:commentExtensible w16cex:durableId="0CD55E91" w16cex:dateUtc="2024-07-17T16:37:00Z"/>
  <w16cex:commentExtensible w16cex:durableId="1276607C" w16cex:dateUtc="2024-07-17T22: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F6A34D" w16cid:durableId="46FFC2B2"/>
  <w16cid:commentId w16cid:paraId="73A81BD7" w16cid:durableId="51987A30"/>
  <w16cid:commentId w16cid:paraId="541E2E5B" w16cid:durableId="7B8B58B6"/>
  <w16cid:commentId w16cid:paraId="3DB5CBE8" w16cid:durableId="665C224F"/>
  <w16cid:commentId w16cid:paraId="4CC27F35" w16cid:durableId="1001AD90"/>
  <w16cid:commentId w16cid:paraId="5CE013F0" w16cid:durableId="3E682626"/>
  <w16cid:commentId w16cid:paraId="54121C89" w16cid:durableId="35916248"/>
  <w16cid:commentId w16cid:paraId="6CDE7D9F" w16cid:durableId="2F6E684B"/>
  <w16cid:commentId w16cid:paraId="4006ED52" w16cid:durableId="52F51127"/>
  <w16cid:commentId w16cid:paraId="59E097C2" w16cid:durableId="0FF2B30C"/>
  <w16cid:commentId w16cid:paraId="6B3123E2" w16cid:durableId="310A8C68"/>
  <w16cid:commentId w16cid:paraId="7760D6FA" w16cid:durableId="476EDF40"/>
  <w16cid:commentId w16cid:paraId="764EA623" w16cid:durableId="54A7D2B8"/>
  <w16cid:commentId w16cid:paraId="68D8FEA6" w16cid:durableId="3F638C08"/>
  <w16cid:commentId w16cid:paraId="184DE5B7" w16cid:durableId="70786CC0"/>
  <w16cid:commentId w16cid:paraId="6106D743" w16cid:durableId="1AA6A876"/>
  <w16cid:commentId w16cid:paraId="0AC27B31" w16cid:durableId="4C498A8E"/>
  <w16cid:commentId w16cid:paraId="4ED2CEAF" w16cid:durableId="1572DCE3"/>
  <w16cid:commentId w16cid:paraId="3A8CD56E" w16cid:durableId="7CC6F7C6"/>
  <w16cid:commentId w16cid:paraId="0DEAB177" w16cid:durableId="55E3BCD6"/>
  <w16cid:commentId w16cid:paraId="33B3F129" w16cid:durableId="694E9BB3"/>
  <w16cid:commentId w16cid:paraId="278C026A" w16cid:durableId="40EE21F0"/>
  <w16cid:commentId w16cid:paraId="5A08954E" w16cid:durableId="0CD55E91"/>
  <w16cid:commentId w16cid:paraId="6023C46C" w16cid:durableId="1276607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724015"/>
    <w:multiLevelType w:val="multilevel"/>
    <w:tmpl w:val="314E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9222397"/>
    <w:multiLevelType w:val="multilevel"/>
    <w:tmpl w:val="426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2525883">
    <w:abstractNumId w:val="1"/>
  </w:num>
  <w:num w:numId="2" w16cid:durableId="9698204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amey, Kirsten@Wildlife">
    <w15:presenceInfo w15:providerId="AD" w15:userId="S::Kirsten.Ramey@wildlife.ca.gov::f8ac6b73-241c-4b01-ba64-e80c55f1a899"/>
  </w15:person>
  <w15:person w15:author="Porzio, Dianna@Wildlife">
    <w15:presenceInfo w15:providerId="AD" w15:userId="S::Dianna.Porzio@wildlife.ca.gov::3c9bd3bd-d0b8-40dc-9049-0e477ded5b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011"/>
    <w:rsid w:val="0001284A"/>
    <w:rsid w:val="00025ED0"/>
    <w:rsid w:val="00055C48"/>
    <w:rsid w:val="00061A5B"/>
    <w:rsid w:val="000857A3"/>
    <w:rsid w:val="0009382B"/>
    <w:rsid w:val="000A404E"/>
    <w:rsid w:val="000B1011"/>
    <w:rsid w:val="000B45A0"/>
    <w:rsid w:val="000C6EBD"/>
    <w:rsid w:val="0011074C"/>
    <w:rsid w:val="001D19E1"/>
    <w:rsid w:val="00283726"/>
    <w:rsid w:val="00294FD2"/>
    <w:rsid w:val="002B63BD"/>
    <w:rsid w:val="00306B66"/>
    <w:rsid w:val="00313EA5"/>
    <w:rsid w:val="0035676A"/>
    <w:rsid w:val="003811BC"/>
    <w:rsid w:val="003C02E0"/>
    <w:rsid w:val="0041001F"/>
    <w:rsid w:val="00471A49"/>
    <w:rsid w:val="004A21BD"/>
    <w:rsid w:val="004B3884"/>
    <w:rsid w:val="004E2EE5"/>
    <w:rsid w:val="004F1C4B"/>
    <w:rsid w:val="00500B29"/>
    <w:rsid w:val="005152B5"/>
    <w:rsid w:val="005166B3"/>
    <w:rsid w:val="00521D77"/>
    <w:rsid w:val="00534500"/>
    <w:rsid w:val="00545896"/>
    <w:rsid w:val="0058170A"/>
    <w:rsid w:val="005D7EDC"/>
    <w:rsid w:val="00620125"/>
    <w:rsid w:val="00696CE5"/>
    <w:rsid w:val="006B6EB7"/>
    <w:rsid w:val="006D05BA"/>
    <w:rsid w:val="006E4181"/>
    <w:rsid w:val="006F125E"/>
    <w:rsid w:val="006F795D"/>
    <w:rsid w:val="007133E6"/>
    <w:rsid w:val="0073315F"/>
    <w:rsid w:val="00743066"/>
    <w:rsid w:val="007473D8"/>
    <w:rsid w:val="00773E4B"/>
    <w:rsid w:val="007C0EB2"/>
    <w:rsid w:val="008D14D7"/>
    <w:rsid w:val="008D7F00"/>
    <w:rsid w:val="008F0294"/>
    <w:rsid w:val="00911C16"/>
    <w:rsid w:val="00957FCD"/>
    <w:rsid w:val="009766D6"/>
    <w:rsid w:val="009A7BDF"/>
    <w:rsid w:val="009E4943"/>
    <w:rsid w:val="00A41CAA"/>
    <w:rsid w:val="00A7088F"/>
    <w:rsid w:val="00AB48C7"/>
    <w:rsid w:val="00B43F66"/>
    <w:rsid w:val="00B53AB6"/>
    <w:rsid w:val="00B647E9"/>
    <w:rsid w:val="00B958AD"/>
    <w:rsid w:val="00B976DA"/>
    <w:rsid w:val="00BA3DC6"/>
    <w:rsid w:val="00BD6769"/>
    <w:rsid w:val="00C41EA1"/>
    <w:rsid w:val="00C73B3E"/>
    <w:rsid w:val="00C93DE4"/>
    <w:rsid w:val="00CB6779"/>
    <w:rsid w:val="00CC085B"/>
    <w:rsid w:val="00D115B2"/>
    <w:rsid w:val="00D66D94"/>
    <w:rsid w:val="00D84D66"/>
    <w:rsid w:val="00D8562F"/>
    <w:rsid w:val="00DE74FB"/>
    <w:rsid w:val="00DF475F"/>
    <w:rsid w:val="00E0743A"/>
    <w:rsid w:val="00E50534"/>
    <w:rsid w:val="00E52F2B"/>
    <w:rsid w:val="00EA465C"/>
    <w:rsid w:val="00EC3474"/>
    <w:rsid w:val="00EF67D5"/>
    <w:rsid w:val="00F21217"/>
    <w:rsid w:val="00F31CDC"/>
    <w:rsid w:val="00F42C3C"/>
    <w:rsid w:val="00F44F6E"/>
    <w:rsid w:val="00F52AF8"/>
    <w:rsid w:val="00F8209C"/>
    <w:rsid w:val="00F86540"/>
    <w:rsid w:val="00F91063"/>
    <w:rsid w:val="00FE2D92"/>
    <w:rsid w:val="0AD080AF"/>
    <w:rsid w:val="14BBBFAC"/>
    <w:rsid w:val="22D95DD1"/>
    <w:rsid w:val="24BBE477"/>
    <w:rsid w:val="5F697F84"/>
    <w:rsid w:val="61232C15"/>
    <w:rsid w:val="6B526DA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0CC3C"/>
  <w15:docId w15:val="{011B114C-3132-4003-96A2-B9887A37D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43F66"/>
    <w:pPr>
      <w:spacing w:line="240" w:lineRule="auto"/>
    </w:pPr>
  </w:style>
  <w:style w:type="paragraph" w:styleId="CommentSubject">
    <w:name w:val="annotation subject"/>
    <w:basedOn w:val="CommentText"/>
    <w:next w:val="CommentText"/>
    <w:link w:val="CommentSubjectChar"/>
    <w:uiPriority w:val="99"/>
    <w:semiHidden/>
    <w:unhideWhenUsed/>
    <w:rsid w:val="00C73B3E"/>
    <w:rPr>
      <w:b/>
      <w:bCs/>
    </w:rPr>
  </w:style>
  <w:style w:type="character" w:customStyle="1" w:styleId="CommentSubjectChar">
    <w:name w:val="Comment Subject Char"/>
    <w:basedOn w:val="CommentTextChar"/>
    <w:link w:val="CommentSubject"/>
    <w:uiPriority w:val="99"/>
    <w:semiHidden/>
    <w:rsid w:val="00C73B3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www.zotero.org/google-docs/?vH08K2" TargetMode="External"/><Relationship Id="rId21" Type="http://schemas.openxmlformats.org/officeDocument/2006/relationships/hyperlink" Target="https://www.zotero.org/google-docs/?QzYzwk" TargetMode="External"/><Relationship Id="rId42" Type="http://schemas.openxmlformats.org/officeDocument/2006/relationships/hyperlink" Target="https://www.zotero.org/google-docs/?HB1pCU" TargetMode="External"/><Relationship Id="rId63" Type="http://schemas.openxmlformats.org/officeDocument/2006/relationships/hyperlink" Target="https://www.zotero.org/google-docs/?4KHcp0" TargetMode="External"/><Relationship Id="rId84" Type="http://schemas.openxmlformats.org/officeDocument/2006/relationships/hyperlink" Target="https://www.zotero.org/google-docs/?vH08K2" TargetMode="External"/><Relationship Id="rId138" Type="http://schemas.openxmlformats.org/officeDocument/2006/relationships/hyperlink" Target="https://www.zotero.org/google-docs/?vH08K2" TargetMode="External"/><Relationship Id="rId159" Type="http://schemas.openxmlformats.org/officeDocument/2006/relationships/image" Target="media/image1.png"/><Relationship Id="rId170" Type="http://schemas.openxmlformats.org/officeDocument/2006/relationships/hyperlink" Target="https://www.zotero.org/google-docs/?NsHlCT" TargetMode="External"/><Relationship Id="rId191" Type="http://schemas.openxmlformats.org/officeDocument/2006/relationships/hyperlink" Target="https://www.zotero.org/google-docs/?Fy1ktB" TargetMode="External"/><Relationship Id="rId205" Type="http://schemas.openxmlformats.org/officeDocument/2006/relationships/image" Target="media/image10.png"/><Relationship Id="rId226" Type="http://schemas.openxmlformats.org/officeDocument/2006/relationships/fontTable" Target="fontTable.xml"/><Relationship Id="rId107" Type="http://schemas.openxmlformats.org/officeDocument/2006/relationships/hyperlink" Target="https://www.zotero.org/google-docs/?vH08K2" TargetMode="External"/><Relationship Id="rId11" Type="http://schemas.openxmlformats.org/officeDocument/2006/relationships/hyperlink" Target="https://docs.google.com/document/d/1jWSM0Pht2OQqM1-joZLH-gifTIhEio20NmXUmYMVT4U/edit" TargetMode="External"/><Relationship Id="rId32" Type="http://schemas.openxmlformats.org/officeDocument/2006/relationships/hyperlink" Target="https://www.zotero.org/google-docs/?qLCUVM" TargetMode="External"/><Relationship Id="rId53" Type="http://schemas.openxmlformats.org/officeDocument/2006/relationships/hyperlink" Target="https://www.zotero.org/google-docs/?gbV7F6" TargetMode="External"/><Relationship Id="rId74" Type="http://schemas.openxmlformats.org/officeDocument/2006/relationships/hyperlink" Target="https://www.zotero.org/google-docs/?vH08K2" TargetMode="External"/><Relationship Id="rId128" Type="http://schemas.openxmlformats.org/officeDocument/2006/relationships/hyperlink" Target="https://www.zotero.org/google-docs/?vH08K2" TargetMode="External"/><Relationship Id="rId149" Type="http://schemas.openxmlformats.org/officeDocument/2006/relationships/hyperlink" Target="https://www.zotero.org/google-docs/?vH08K2" TargetMode="External"/><Relationship Id="rId5" Type="http://schemas.openxmlformats.org/officeDocument/2006/relationships/settings" Target="settings.xml"/><Relationship Id="rId95" Type="http://schemas.openxmlformats.org/officeDocument/2006/relationships/hyperlink" Target="https://www.zotero.org/google-docs/?vH08K2" TargetMode="External"/><Relationship Id="rId160" Type="http://schemas.openxmlformats.org/officeDocument/2006/relationships/image" Target="media/image2.png"/><Relationship Id="rId181" Type="http://schemas.openxmlformats.org/officeDocument/2006/relationships/hyperlink" Target="https://www.zotero.org/google-docs/?gpyLuf" TargetMode="External"/><Relationship Id="rId216" Type="http://schemas.openxmlformats.org/officeDocument/2006/relationships/image" Target="media/image21.png"/><Relationship Id="rId22" Type="http://schemas.openxmlformats.org/officeDocument/2006/relationships/hyperlink" Target="https://www.zotero.org/google-docs/?WzXjIq" TargetMode="External"/><Relationship Id="rId43" Type="http://schemas.openxmlformats.org/officeDocument/2006/relationships/hyperlink" Target="https://www.zotero.org/google-docs/?ykFoIe" TargetMode="External"/><Relationship Id="rId64" Type="http://schemas.openxmlformats.org/officeDocument/2006/relationships/hyperlink" Target="https://www.zotero.org/google-docs/?rHNTRT" TargetMode="External"/><Relationship Id="rId118" Type="http://schemas.openxmlformats.org/officeDocument/2006/relationships/hyperlink" Target="https://www.zotero.org/google-docs/?vH08K2" TargetMode="External"/><Relationship Id="rId139" Type="http://schemas.openxmlformats.org/officeDocument/2006/relationships/hyperlink" Target="https://www.zotero.org/google-docs/?vH08K2" TargetMode="External"/><Relationship Id="rId85" Type="http://schemas.openxmlformats.org/officeDocument/2006/relationships/hyperlink" Target="https://www.zotero.org/google-docs/?vH08K2" TargetMode="External"/><Relationship Id="rId150" Type="http://schemas.openxmlformats.org/officeDocument/2006/relationships/hyperlink" Target="https://www.zotero.org/google-docs/?vH08K2" TargetMode="External"/><Relationship Id="rId171" Type="http://schemas.openxmlformats.org/officeDocument/2006/relationships/hyperlink" Target="https://www.zotero.org/google-docs/?HvkAEV" TargetMode="External"/><Relationship Id="rId192" Type="http://schemas.openxmlformats.org/officeDocument/2006/relationships/hyperlink" Target="https://www.zotero.org/google-docs/?Vy51JV" TargetMode="External"/><Relationship Id="rId206" Type="http://schemas.openxmlformats.org/officeDocument/2006/relationships/image" Target="media/image11.png"/><Relationship Id="rId227" Type="http://schemas.microsoft.com/office/2011/relationships/people" Target="people.xml"/><Relationship Id="rId12" Type="http://schemas.openxmlformats.org/officeDocument/2006/relationships/comments" Target="comments.xml"/><Relationship Id="rId33" Type="http://schemas.openxmlformats.org/officeDocument/2006/relationships/hyperlink" Target="https://www.zotero.org/google-docs/?3HQq2u" TargetMode="External"/><Relationship Id="rId108" Type="http://schemas.openxmlformats.org/officeDocument/2006/relationships/hyperlink" Target="https://www.zotero.org/google-docs/?vH08K2" TargetMode="External"/><Relationship Id="rId129" Type="http://schemas.openxmlformats.org/officeDocument/2006/relationships/hyperlink" Target="https://www.zotero.org/google-docs/?vH08K2" TargetMode="External"/><Relationship Id="rId54" Type="http://schemas.openxmlformats.org/officeDocument/2006/relationships/hyperlink" Target="https://www.zotero.org/google-docs/?pGOwYg" TargetMode="External"/><Relationship Id="rId75" Type="http://schemas.openxmlformats.org/officeDocument/2006/relationships/hyperlink" Target="https://www.zotero.org/google-docs/?vH08K2" TargetMode="External"/><Relationship Id="rId96" Type="http://schemas.openxmlformats.org/officeDocument/2006/relationships/hyperlink" Target="https://www.zotero.org/google-docs/?vH08K2" TargetMode="External"/><Relationship Id="rId140" Type="http://schemas.openxmlformats.org/officeDocument/2006/relationships/hyperlink" Target="https://www.zotero.org/google-docs/?vH08K2" TargetMode="External"/><Relationship Id="rId161" Type="http://schemas.openxmlformats.org/officeDocument/2006/relationships/image" Target="media/image3.png"/><Relationship Id="rId182" Type="http://schemas.openxmlformats.org/officeDocument/2006/relationships/hyperlink" Target="https://www.zotero.org/google-docs/?gOKvLi" TargetMode="External"/><Relationship Id="rId217" Type="http://schemas.openxmlformats.org/officeDocument/2006/relationships/image" Target="media/image22.png"/><Relationship Id="rId6" Type="http://schemas.openxmlformats.org/officeDocument/2006/relationships/webSettings" Target="webSettings.xml"/><Relationship Id="rId23" Type="http://schemas.openxmlformats.org/officeDocument/2006/relationships/hyperlink" Target="https://www.zotero.org/google-docs/?7eV4E3" TargetMode="External"/><Relationship Id="rId119" Type="http://schemas.openxmlformats.org/officeDocument/2006/relationships/hyperlink" Target="https://www.zotero.org/google-docs/?vH08K2" TargetMode="External"/><Relationship Id="rId44" Type="http://schemas.openxmlformats.org/officeDocument/2006/relationships/hyperlink" Target="https://www.zotero.org/google-docs/?uTJoI9" TargetMode="External"/><Relationship Id="rId65" Type="http://schemas.openxmlformats.org/officeDocument/2006/relationships/hyperlink" Target="https://www.zotero.org/google-docs/?Sl4VnK" TargetMode="External"/><Relationship Id="rId86" Type="http://schemas.openxmlformats.org/officeDocument/2006/relationships/hyperlink" Target="https://www.zotero.org/google-docs/?vH08K2" TargetMode="External"/><Relationship Id="rId130" Type="http://schemas.openxmlformats.org/officeDocument/2006/relationships/hyperlink" Target="https://www.zotero.org/google-docs/?vH08K2" TargetMode="External"/><Relationship Id="rId151" Type="http://schemas.openxmlformats.org/officeDocument/2006/relationships/hyperlink" Target="https://www.zotero.org/google-docs/?vH08K2" TargetMode="External"/><Relationship Id="rId172" Type="http://schemas.openxmlformats.org/officeDocument/2006/relationships/hyperlink" Target="https://www.zotero.org/google-docs/?uzwpn0" TargetMode="External"/><Relationship Id="rId193" Type="http://schemas.openxmlformats.org/officeDocument/2006/relationships/hyperlink" Target="https://www.zotero.org/google-docs/?xirlYk" TargetMode="External"/><Relationship Id="rId207" Type="http://schemas.openxmlformats.org/officeDocument/2006/relationships/image" Target="media/image12.png"/><Relationship Id="rId228" Type="http://schemas.openxmlformats.org/officeDocument/2006/relationships/theme" Target="theme/theme1.xml"/><Relationship Id="rId13" Type="http://schemas.microsoft.com/office/2011/relationships/commentsExtended" Target="commentsExtended.xml"/><Relationship Id="rId109" Type="http://schemas.openxmlformats.org/officeDocument/2006/relationships/hyperlink" Target="https://www.zotero.org/google-docs/?vH08K2" TargetMode="External"/><Relationship Id="rId34" Type="http://schemas.openxmlformats.org/officeDocument/2006/relationships/hyperlink" Target="https://www.zotero.org/google-docs/?maB2ht" TargetMode="External"/><Relationship Id="rId55" Type="http://schemas.openxmlformats.org/officeDocument/2006/relationships/hyperlink" Target="https://www.zotero.org/google-docs/?d3BnG2" TargetMode="External"/><Relationship Id="rId76" Type="http://schemas.openxmlformats.org/officeDocument/2006/relationships/hyperlink" Target="https://www.zotero.org/google-docs/?vH08K2" TargetMode="External"/><Relationship Id="rId97" Type="http://schemas.openxmlformats.org/officeDocument/2006/relationships/hyperlink" Target="https://www.zotero.org/google-docs/?vH08K2" TargetMode="External"/><Relationship Id="rId120" Type="http://schemas.openxmlformats.org/officeDocument/2006/relationships/hyperlink" Target="https://www.zotero.org/google-docs/?vH08K2" TargetMode="External"/><Relationship Id="rId141" Type="http://schemas.openxmlformats.org/officeDocument/2006/relationships/hyperlink" Target="https://www.zotero.org/google-docs/?vH08K2" TargetMode="External"/><Relationship Id="rId7" Type="http://schemas.openxmlformats.org/officeDocument/2006/relationships/hyperlink" Target="https://www.sciencedirect.com/journal/biological-conservation/publish/guide-for-authors" TargetMode="External"/><Relationship Id="rId162" Type="http://schemas.openxmlformats.org/officeDocument/2006/relationships/image" Target="media/image4.png"/><Relationship Id="rId183" Type="http://schemas.openxmlformats.org/officeDocument/2006/relationships/hyperlink" Target="https://www.zotero.org/google-docs/?fJqup0" TargetMode="External"/><Relationship Id="rId218" Type="http://schemas.openxmlformats.org/officeDocument/2006/relationships/image" Target="media/image23.png"/><Relationship Id="rId24" Type="http://schemas.openxmlformats.org/officeDocument/2006/relationships/hyperlink" Target="https://www.zotero.org/google-docs/?RwYpTu" TargetMode="External"/><Relationship Id="rId45" Type="http://schemas.openxmlformats.org/officeDocument/2006/relationships/hyperlink" Target="https://www.zotero.org/google-docs/?Nmq9ma" TargetMode="External"/><Relationship Id="rId66" Type="http://schemas.openxmlformats.org/officeDocument/2006/relationships/hyperlink" Target="https://www.zotero.org/google-docs/?XWhNCL" TargetMode="External"/><Relationship Id="rId87" Type="http://schemas.openxmlformats.org/officeDocument/2006/relationships/hyperlink" Target="https://www.zotero.org/google-docs/?vH08K2" TargetMode="External"/><Relationship Id="rId110" Type="http://schemas.openxmlformats.org/officeDocument/2006/relationships/hyperlink" Target="https://www.zotero.org/google-docs/?vH08K2" TargetMode="External"/><Relationship Id="rId131" Type="http://schemas.openxmlformats.org/officeDocument/2006/relationships/hyperlink" Target="https://www.zotero.org/google-docs/?vH08K2" TargetMode="External"/><Relationship Id="rId152" Type="http://schemas.openxmlformats.org/officeDocument/2006/relationships/hyperlink" Target="https://www.zotero.org/google-docs/?vH08K2" TargetMode="External"/><Relationship Id="rId173" Type="http://schemas.openxmlformats.org/officeDocument/2006/relationships/hyperlink" Target="https://www.zotero.org/google-docs/?kK3pgk" TargetMode="External"/><Relationship Id="rId194" Type="http://schemas.openxmlformats.org/officeDocument/2006/relationships/hyperlink" Target="https://www.zotero.org/google-docs/?sUmErr" TargetMode="External"/><Relationship Id="rId208" Type="http://schemas.openxmlformats.org/officeDocument/2006/relationships/image" Target="media/image13.png"/><Relationship Id="rId229" Type="http://schemas.openxmlformats.org/officeDocument/2006/relationships/customXml" Target="../customXml/item3.xml"/><Relationship Id="rId14" Type="http://schemas.microsoft.com/office/2016/09/relationships/commentsIds" Target="commentsIds.xml"/><Relationship Id="rId35" Type="http://schemas.openxmlformats.org/officeDocument/2006/relationships/hyperlink" Target="https://www.zotero.org/google-docs/?20Y0Fw" TargetMode="External"/><Relationship Id="rId56" Type="http://schemas.openxmlformats.org/officeDocument/2006/relationships/hyperlink" Target="https://www.zotero.org/google-docs/?JHjZqg" TargetMode="External"/><Relationship Id="rId77" Type="http://schemas.openxmlformats.org/officeDocument/2006/relationships/hyperlink" Target="https://www.zotero.org/google-docs/?vH08K2" TargetMode="External"/><Relationship Id="rId100" Type="http://schemas.openxmlformats.org/officeDocument/2006/relationships/hyperlink" Target="https://www.zotero.org/google-docs/?vH08K2" TargetMode="External"/><Relationship Id="rId8" Type="http://schemas.openxmlformats.org/officeDocument/2006/relationships/hyperlink" Target="https://drive.google.com/drive/folders/1ke-s8LYngA7RN1SplcQT07w545rHBtrC" TargetMode="External"/><Relationship Id="rId98" Type="http://schemas.openxmlformats.org/officeDocument/2006/relationships/hyperlink" Target="https://www.zotero.org/google-docs/?vH08K2" TargetMode="External"/><Relationship Id="rId121" Type="http://schemas.openxmlformats.org/officeDocument/2006/relationships/hyperlink" Target="https://www.zotero.org/google-docs/?vH08K2" TargetMode="External"/><Relationship Id="rId142" Type="http://schemas.openxmlformats.org/officeDocument/2006/relationships/hyperlink" Target="https://www.zotero.org/google-docs/?vH08K2" TargetMode="External"/><Relationship Id="rId163" Type="http://schemas.openxmlformats.org/officeDocument/2006/relationships/image" Target="media/image5.png"/><Relationship Id="rId184" Type="http://schemas.openxmlformats.org/officeDocument/2006/relationships/hyperlink" Target="https://www.zotero.org/google-docs/?u631Tz" TargetMode="External"/><Relationship Id="rId219" Type="http://schemas.openxmlformats.org/officeDocument/2006/relationships/image" Target="media/image24.png"/><Relationship Id="rId25" Type="http://schemas.openxmlformats.org/officeDocument/2006/relationships/hyperlink" Target="https://www.zotero.org/google-docs/?qUM3Af" TargetMode="External"/><Relationship Id="rId46" Type="http://schemas.openxmlformats.org/officeDocument/2006/relationships/hyperlink" Target="https://www.zotero.org/google-docs/?qjAhtw" TargetMode="External"/><Relationship Id="rId67" Type="http://schemas.openxmlformats.org/officeDocument/2006/relationships/hyperlink" Target="https://www.zotero.org/google-docs/?NcpiHa" TargetMode="External"/><Relationship Id="rId116" Type="http://schemas.openxmlformats.org/officeDocument/2006/relationships/hyperlink" Target="https://www.zotero.org/google-docs/?vH08K2" TargetMode="External"/><Relationship Id="rId137" Type="http://schemas.openxmlformats.org/officeDocument/2006/relationships/hyperlink" Target="https://www.zotero.org/google-docs/?vH08K2" TargetMode="External"/><Relationship Id="rId158" Type="http://schemas.openxmlformats.org/officeDocument/2006/relationships/hyperlink" Target="https://www.zotero.org/google-docs/?vH08K2" TargetMode="External"/><Relationship Id="rId20" Type="http://schemas.openxmlformats.org/officeDocument/2006/relationships/hyperlink" Target="https://www.zotero.org/google-docs/?NeXHnd" TargetMode="External"/><Relationship Id="rId41" Type="http://schemas.openxmlformats.org/officeDocument/2006/relationships/hyperlink" Target="https://www.zotero.org/google-docs/?VvopFv" TargetMode="External"/><Relationship Id="rId62" Type="http://schemas.openxmlformats.org/officeDocument/2006/relationships/hyperlink" Target="https://www.zotero.org/google-docs/?vUUd7B" TargetMode="External"/><Relationship Id="rId83" Type="http://schemas.openxmlformats.org/officeDocument/2006/relationships/hyperlink" Target="https://www.zotero.org/google-docs/?vH08K2" TargetMode="External"/><Relationship Id="rId88" Type="http://schemas.openxmlformats.org/officeDocument/2006/relationships/hyperlink" Target="https://www.zotero.org/google-docs/?vH08K2" TargetMode="External"/><Relationship Id="rId111" Type="http://schemas.openxmlformats.org/officeDocument/2006/relationships/hyperlink" Target="https://www.zotero.org/google-docs/?vH08K2" TargetMode="External"/><Relationship Id="rId132" Type="http://schemas.openxmlformats.org/officeDocument/2006/relationships/hyperlink" Target="https://www.zotero.org/google-docs/?vH08K2" TargetMode="External"/><Relationship Id="rId153" Type="http://schemas.openxmlformats.org/officeDocument/2006/relationships/hyperlink" Target="https://www.zotero.org/google-docs/?vH08K2" TargetMode="External"/><Relationship Id="rId174" Type="http://schemas.openxmlformats.org/officeDocument/2006/relationships/hyperlink" Target="https://www.zotero.org/google-docs/?LZ7xaq" TargetMode="External"/><Relationship Id="rId179" Type="http://schemas.openxmlformats.org/officeDocument/2006/relationships/hyperlink" Target="https://www.zotero.org/google-docs/?oaPrU2" TargetMode="External"/><Relationship Id="rId195" Type="http://schemas.openxmlformats.org/officeDocument/2006/relationships/hyperlink" Target="https://www.zotero.org/google-docs/?3L96T1" TargetMode="External"/><Relationship Id="rId209" Type="http://schemas.openxmlformats.org/officeDocument/2006/relationships/image" Target="media/image14.png"/><Relationship Id="rId190" Type="http://schemas.openxmlformats.org/officeDocument/2006/relationships/hyperlink" Target="https://www.zotero.org/google-docs/?3xI0sp" TargetMode="External"/><Relationship Id="rId204" Type="http://schemas.openxmlformats.org/officeDocument/2006/relationships/image" Target="media/image9.png"/><Relationship Id="rId220" Type="http://schemas.openxmlformats.org/officeDocument/2006/relationships/hyperlink" Target="https://www.zotero.org/google-docs/?IsKU5j" TargetMode="External"/><Relationship Id="rId225" Type="http://schemas.openxmlformats.org/officeDocument/2006/relationships/hyperlink" Target="https://www.zotero.org/google-docs/?gmH6mU" TargetMode="External"/><Relationship Id="rId15" Type="http://schemas.microsoft.com/office/2018/08/relationships/commentsExtensible" Target="commentsExtensible.xml"/><Relationship Id="rId36" Type="http://schemas.openxmlformats.org/officeDocument/2006/relationships/hyperlink" Target="https://www.zotero.org/google-docs/?qwosnV" TargetMode="External"/><Relationship Id="rId57" Type="http://schemas.openxmlformats.org/officeDocument/2006/relationships/hyperlink" Target="https://www.zotero.org/google-docs/?h0N1xu" TargetMode="External"/><Relationship Id="rId106" Type="http://schemas.openxmlformats.org/officeDocument/2006/relationships/hyperlink" Target="https://www.zotero.org/google-docs/?vH08K2" TargetMode="External"/><Relationship Id="rId127" Type="http://schemas.openxmlformats.org/officeDocument/2006/relationships/hyperlink" Target="https://www.zotero.org/google-docs/?vH08K2" TargetMode="External"/><Relationship Id="rId10" Type="http://schemas.openxmlformats.org/officeDocument/2006/relationships/hyperlink" Target="https://docs.google.com/document/d/1LglHsT6oqOF3ZQqmUr5WOZbOO9Rk0AI4CoUflPxr2z4/edit" TargetMode="External"/><Relationship Id="rId31" Type="http://schemas.openxmlformats.org/officeDocument/2006/relationships/hyperlink" Target="https://www.zotero.org/google-docs/?tDiQ0N" TargetMode="External"/><Relationship Id="rId52" Type="http://schemas.openxmlformats.org/officeDocument/2006/relationships/hyperlink" Target="https://www.zotero.org/google-docs/?aYxYb5" TargetMode="External"/><Relationship Id="rId73" Type="http://schemas.openxmlformats.org/officeDocument/2006/relationships/hyperlink" Target="https://www.zotero.org/google-docs/?vH08K2" TargetMode="External"/><Relationship Id="rId78" Type="http://schemas.openxmlformats.org/officeDocument/2006/relationships/hyperlink" Target="https://www.zotero.org/google-docs/?vH08K2" TargetMode="External"/><Relationship Id="rId94" Type="http://schemas.openxmlformats.org/officeDocument/2006/relationships/hyperlink" Target="https://www.zotero.org/google-docs/?vH08K2" TargetMode="External"/><Relationship Id="rId99" Type="http://schemas.openxmlformats.org/officeDocument/2006/relationships/hyperlink" Target="https://www.zotero.org/google-docs/?vH08K2" TargetMode="External"/><Relationship Id="rId101" Type="http://schemas.openxmlformats.org/officeDocument/2006/relationships/hyperlink" Target="https://www.zotero.org/google-docs/?vH08K2" TargetMode="External"/><Relationship Id="rId122" Type="http://schemas.openxmlformats.org/officeDocument/2006/relationships/hyperlink" Target="https://www.zotero.org/google-docs/?vH08K2" TargetMode="External"/><Relationship Id="rId143" Type="http://schemas.openxmlformats.org/officeDocument/2006/relationships/hyperlink" Target="https://www.zotero.org/google-docs/?vH08K2" TargetMode="External"/><Relationship Id="rId148" Type="http://schemas.openxmlformats.org/officeDocument/2006/relationships/hyperlink" Target="https://www.zotero.org/google-docs/?vH08K2" TargetMode="External"/><Relationship Id="rId164" Type="http://schemas.openxmlformats.org/officeDocument/2006/relationships/image" Target="media/image6.png"/><Relationship Id="rId169" Type="http://schemas.openxmlformats.org/officeDocument/2006/relationships/hyperlink" Target="https://www.zotero.org/google-docs/?bPZaBU" TargetMode="External"/><Relationship Id="rId185" Type="http://schemas.openxmlformats.org/officeDocument/2006/relationships/hyperlink" Target="https://www.zotero.org/google-docs/?9QqPOV" TargetMode="External"/><Relationship Id="rId4" Type="http://schemas.openxmlformats.org/officeDocument/2006/relationships/styles" Target="styles.xml"/><Relationship Id="rId9" Type="http://schemas.openxmlformats.org/officeDocument/2006/relationships/hyperlink" Target="https://docs.google.com/presentation/d/1e7mLwu0No2GovHhq2dluq6dmyE9HVtBUuO3I4Ya2gZI/edit" TargetMode="External"/><Relationship Id="rId180" Type="http://schemas.openxmlformats.org/officeDocument/2006/relationships/hyperlink" Target="https://www.zotero.org/google-docs/?YspdrS" TargetMode="External"/><Relationship Id="rId210" Type="http://schemas.openxmlformats.org/officeDocument/2006/relationships/image" Target="media/image15.png"/><Relationship Id="rId215" Type="http://schemas.openxmlformats.org/officeDocument/2006/relationships/image" Target="media/image20.png"/><Relationship Id="rId26" Type="http://schemas.openxmlformats.org/officeDocument/2006/relationships/hyperlink" Target="https://www.zotero.org/google-docs/?mROE9h" TargetMode="External"/><Relationship Id="rId47" Type="http://schemas.openxmlformats.org/officeDocument/2006/relationships/hyperlink" Target="https://www.zotero.org/google-docs/?Iv8IxA" TargetMode="External"/><Relationship Id="rId68" Type="http://schemas.openxmlformats.org/officeDocument/2006/relationships/hyperlink" Target="https://www.zotero.org/google-docs/?eraRXG" TargetMode="External"/><Relationship Id="rId89" Type="http://schemas.openxmlformats.org/officeDocument/2006/relationships/hyperlink" Target="https://www.zotero.org/google-docs/?vH08K2" TargetMode="External"/><Relationship Id="rId112" Type="http://schemas.openxmlformats.org/officeDocument/2006/relationships/hyperlink" Target="https://www.zotero.org/google-docs/?vH08K2" TargetMode="External"/><Relationship Id="rId133" Type="http://schemas.openxmlformats.org/officeDocument/2006/relationships/hyperlink" Target="https://www.zotero.org/google-docs/?vH08K2" TargetMode="External"/><Relationship Id="rId154" Type="http://schemas.openxmlformats.org/officeDocument/2006/relationships/hyperlink" Target="https://www.zotero.org/google-docs/?vH08K2" TargetMode="External"/><Relationship Id="rId175" Type="http://schemas.openxmlformats.org/officeDocument/2006/relationships/hyperlink" Target="https://www.zotero.org/google-docs/?oEuulS" TargetMode="External"/><Relationship Id="rId196" Type="http://schemas.openxmlformats.org/officeDocument/2006/relationships/hyperlink" Target="https://www.zotero.org/google-docs/?eqwKVg" TargetMode="External"/><Relationship Id="rId200" Type="http://schemas.openxmlformats.org/officeDocument/2006/relationships/hyperlink" Target="https://www.zotero.org/google-docs/?gmtcWb" TargetMode="External"/><Relationship Id="rId16" Type="http://schemas.openxmlformats.org/officeDocument/2006/relationships/hyperlink" Target="https://www.zotero.org/google-docs/?mucY73" TargetMode="External"/><Relationship Id="rId221" Type="http://schemas.openxmlformats.org/officeDocument/2006/relationships/hyperlink" Target="https://www.zotero.org/google-docs/?5GJgFb" TargetMode="External"/><Relationship Id="rId37" Type="http://schemas.openxmlformats.org/officeDocument/2006/relationships/hyperlink" Target="https://www.zotero.org/google-docs/?YYwbz5" TargetMode="External"/><Relationship Id="rId58" Type="http://schemas.openxmlformats.org/officeDocument/2006/relationships/hyperlink" Target="https://www.zotero.org/google-docs/?HjG9Ft" TargetMode="External"/><Relationship Id="rId79" Type="http://schemas.openxmlformats.org/officeDocument/2006/relationships/hyperlink" Target="https://www.zotero.org/google-docs/?vH08K2" TargetMode="External"/><Relationship Id="rId102" Type="http://schemas.openxmlformats.org/officeDocument/2006/relationships/hyperlink" Target="https://www.zotero.org/google-docs/?vH08K2" TargetMode="External"/><Relationship Id="rId123" Type="http://schemas.openxmlformats.org/officeDocument/2006/relationships/hyperlink" Target="https://www.zotero.org/google-docs/?vH08K2" TargetMode="External"/><Relationship Id="rId144" Type="http://schemas.openxmlformats.org/officeDocument/2006/relationships/hyperlink" Target="https://www.zotero.org/google-docs/?vH08K2" TargetMode="External"/><Relationship Id="rId90" Type="http://schemas.openxmlformats.org/officeDocument/2006/relationships/hyperlink" Target="https://www.zotero.org/google-docs/?vH08K2" TargetMode="External"/><Relationship Id="rId165" Type="http://schemas.openxmlformats.org/officeDocument/2006/relationships/image" Target="media/image7.png"/><Relationship Id="rId186" Type="http://schemas.openxmlformats.org/officeDocument/2006/relationships/hyperlink" Target="https://www.zotero.org/google-docs/?K3Sj1c" TargetMode="External"/><Relationship Id="rId211" Type="http://schemas.openxmlformats.org/officeDocument/2006/relationships/image" Target="media/image16.png"/><Relationship Id="rId27" Type="http://schemas.openxmlformats.org/officeDocument/2006/relationships/hyperlink" Target="https://www.zotero.org/google-docs/?vGYjam" TargetMode="External"/><Relationship Id="rId48" Type="http://schemas.openxmlformats.org/officeDocument/2006/relationships/hyperlink" Target="https://www.zotero.org/google-docs/?8QfMHK" TargetMode="External"/><Relationship Id="rId69" Type="http://schemas.openxmlformats.org/officeDocument/2006/relationships/hyperlink" Target="https://www.zotero.org/google-docs/?EeW9ki" TargetMode="External"/><Relationship Id="rId113" Type="http://schemas.openxmlformats.org/officeDocument/2006/relationships/hyperlink" Target="https://www.zotero.org/google-docs/?vH08K2" TargetMode="External"/><Relationship Id="rId134" Type="http://schemas.openxmlformats.org/officeDocument/2006/relationships/hyperlink" Target="https://www.zotero.org/google-docs/?vH08K2" TargetMode="External"/><Relationship Id="rId80" Type="http://schemas.openxmlformats.org/officeDocument/2006/relationships/hyperlink" Target="https://www.zotero.org/google-docs/?vH08K2" TargetMode="External"/><Relationship Id="rId155" Type="http://schemas.openxmlformats.org/officeDocument/2006/relationships/hyperlink" Target="https://www.zotero.org/google-docs/?vH08K2" TargetMode="External"/><Relationship Id="rId176" Type="http://schemas.openxmlformats.org/officeDocument/2006/relationships/hyperlink" Target="https://www.zotero.org/google-docs/?22XaME" TargetMode="External"/><Relationship Id="rId197" Type="http://schemas.openxmlformats.org/officeDocument/2006/relationships/hyperlink" Target="https://www.zotero.org/google-docs/?jaeQNt" TargetMode="External"/><Relationship Id="rId201" Type="http://schemas.openxmlformats.org/officeDocument/2006/relationships/hyperlink" Target="https://www.zotero.org/google-docs/?9t4AQh" TargetMode="External"/><Relationship Id="rId222" Type="http://schemas.openxmlformats.org/officeDocument/2006/relationships/hyperlink" Target="https://www.zotero.org/google-docs/?BEfy3C" TargetMode="External"/><Relationship Id="rId17" Type="http://schemas.openxmlformats.org/officeDocument/2006/relationships/hyperlink" Target="https://www.zotero.org/google-docs/?rBymbe" TargetMode="External"/><Relationship Id="rId38" Type="http://schemas.openxmlformats.org/officeDocument/2006/relationships/hyperlink" Target="https://www.zotero.org/google-docs/?g4AkU9" TargetMode="External"/><Relationship Id="rId59" Type="http://schemas.openxmlformats.org/officeDocument/2006/relationships/hyperlink" Target="https://www.zotero.org/google-docs/?qDAcMB" TargetMode="External"/><Relationship Id="rId103" Type="http://schemas.openxmlformats.org/officeDocument/2006/relationships/hyperlink" Target="https://www.zotero.org/google-docs/?vH08K2" TargetMode="External"/><Relationship Id="rId124" Type="http://schemas.openxmlformats.org/officeDocument/2006/relationships/hyperlink" Target="https://www.zotero.org/google-docs/?vH08K2" TargetMode="External"/><Relationship Id="rId70" Type="http://schemas.openxmlformats.org/officeDocument/2006/relationships/hyperlink" Target="https://www.zotero.org/google-docs/?87fY8c" TargetMode="External"/><Relationship Id="rId91" Type="http://schemas.openxmlformats.org/officeDocument/2006/relationships/hyperlink" Target="https://www.zotero.org/google-docs/?vH08K2" TargetMode="External"/><Relationship Id="rId145" Type="http://schemas.openxmlformats.org/officeDocument/2006/relationships/hyperlink" Target="https://www.zotero.org/google-docs/?vH08K2" TargetMode="External"/><Relationship Id="rId166" Type="http://schemas.openxmlformats.org/officeDocument/2006/relationships/image" Target="media/image8.png"/><Relationship Id="rId187" Type="http://schemas.openxmlformats.org/officeDocument/2006/relationships/hyperlink" Target="https://www.zotero.org/google-docs/?h5VUi7" TargetMode="External"/><Relationship Id="rId1" Type="http://schemas.openxmlformats.org/officeDocument/2006/relationships/customXml" Target="../customXml/item1.xml"/><Relationship Id="rId212" Type="http://schemas.openxmlformats.org/officeDocument/2006/relationships/image" Target="media/image17.png"/><Relationship Id="rId28" Type="http://schemas.openxmlformats.org/officeDocument/2006/relationships/hyperlink" Target="https://www.zotero.org/google-docs/?QgrAhW" TargetMode="External"/><Relationship Id="rId49" Type="http://schemas.openxmlformats.org/officeDocument/2006/relationships/hyperlink" Target="https://www.zotero.org/google-docs/?7WxjYO" TargetMode="External"/><Relationship Id="rId114" Type="http://schemas.openxmlformats.org/officeDocument/2006/relationships/hyperlink" Target="https://www.zotero.org/google-docs/?vH08K2" TargetMode="External"/><Relationship Id="rId60" Type="http://schemas.openxmlformats.org/officeDocument/2006/relationships/hyperlink" Target="https://www.zotero.org/google-docs/?dMgfQh" TargetMode="External"/><Relationship Id="rId81" Type="http://schemas.openxmlformats.org/officeDocument/2006/relationships/hyperlink" Target="https://www.zotero.org/google-docs/?vH08K2" TargetMode="External"/><Relationship Id="rId135" Type="http://schemas.openxmlformats.org/officeDocument/2006/relationships/hyperlink" Target="https://www.zotero.org/google-docs/?vH08K2" TargetMode="External"/><Relationship Id="rId156" Type="http://schemas.openxmlformats.org/officeDocument/2006/relationships/hyperlink" Target="https://www.zotero.org/google-docs/?vH08K2" TargetMode="External"/><Relationship Id="rId177" Type="http://schemas.openxmlformats.org/officeDocument/2006/relationships/hyperlink" Target="https://www.zotero.org/google-docs/?kRJobu" TargetMode="External"/><Relationship Id="rId198" Type="http://schemas.openxmlformats.org/officeDocument/2006/relationships/hyperlink" Target="https://www.zotero.org/google-docs/?ALF6RZ" TargetMode="External"/><Relationship Id="rId202" Type="http://schemas.openxmlformats.org/officeDocument/2006/relationships/hyperlink" Target="https://www.zotero.org/google-docs/?cVixmX" TargetMode="External"/><Relationship Id="rId223" Type="http://schemas.openxmlformats.org/officeDocument/2006/relationships/hyperlink" Target="https://www.zotero.org/google-docs/?LBFdsX" TargetMode="External"/><Relationship Id="rId18" Type="http://schemas.openxmlformats.org/officeDocument/2006/relationships/hyperlink" Target="https://www.zotero.org/google-docs/?7B1Y1r" TargetMode="External"/><Relationship Id="rId39" Type="http://schemas.openxmlformats.org/officeDocument/2006/relationships/hyperlink" Target="https://www.zotero.org/google-docs/?USPCqs" TargetMode="External"/><Relationship Id="rId50" Type="http://schemas.openxmlformats.org/officeDocument/2006/relationships/hyperlink" Target="https://www.zotero.org/google-docs/?3Z5zWK" TargetMode="External"/><Relationship Id="rId104" Type="http://schemas.openxmlformats.org/officeDocument/2006/relationships/hyperlink" Target="https://www.zotero.org/google-docs/?vH08K2" TargetMode="External"/><Relationship Id="rId125" Type="http://schemas.openxmlformats.org/officeDocument/2006/relationships/hyperlink" Target="https://www.zotero.org/google-docs/?vH08K2" TargetMode="External"/><Relationship Id="rId146" Type="http://schemas.openxmlformats.org/officeDocument/2006/relationships/hyperlink" Target="https://www.zotero.org/google-docs/?vH08K2" TargetMode="External"/><Relationship Id="rId167" Type="http://schemas.openxmlformats.org/officeDocument/2006/relationships/hyperlink" Target="https://www.zotero.org/google-docs/?5rJnxa" TargetMode="External"/><Relationship Id="rId188" Type="http://schemas.openxmlformats.org/officeDocument/2006/relationships/hyperlink" Target="https://www.zotero.org/google-docs/?5PFvyT" TargetMode="External"/><Relationship Id="rId71" Type="http://schemas.openxmlformats.org/officeDocument/2006/relationships/hyperlink" Target="https://www.zotero.org/google-docs/?vH08K2" TargetMode="External"/><Relationship Id="rId92" Type="http://schemas.openxmlformats.org/officeDocument/2006/relationships/hyperlink" Target="https://www.zotero.org/google-docs/?vH08K2" TargetMode="External"/><Relationship Id="rId213" Type="http://schemas.openxmlformats.org/officeDocument/2006/relationships/image" Target="media/image18.png"/><Relationship Id="rId2" Type="http://schemas.openxmlformats.org/officeDocument/2006/relationships/customXml" Target="../customXml/item2.xml"/><Relationship Id="rId29" Type="http://schemas.openxmlformats.org/officeDocument/2006/relationships/hyperlink" Target="https://www.zotero.org/google-docs/?vUQ4T8" TargetMode="External"/><Relationship Id="rId40" Type="http://schemas.openxmlformats.org/officeDocument/2006/relationships/hyperlink" Target="https://www.zotero.org/google-docs/?VihIH0" TargetMode="External"/><Relationship Id="rId115" Type="http://schemas.openxmlformats.org/officeDocument/2006/relationships/hyperlink" Target="https://www.zotero.org/google-docs/?vH08K2" TargetMode="External"/><Relationship Id="rId136" Type="http://schemas.openxmlformats.org/officeDocument/2006/relationships/hyperlink" Target="https://www.zotero.org/google-docs/?vH08K2" TargetMode="External"/><Relationship Id="rId157" Type="http://schemas.openxmlformats.org/officeDocument/2006/relationships/hyperlink" Target="https://www.zotero.org/google-docs/?vH08K2" TargetMode="External"/><Relationship Id="rId178" Type="http://schemas.openxmlformats.org/officeDocument/2006/relationships/hyperlink" Target="https://www.zotero.org/google-docs/?EtNSTP" TargetMode="External"/><Relationship Id="rId61" Type="http://schemas.openxmlformats.org/officeDocument/2006/relationships/hyperlink" Target="https://www.zotero.org/google-docs/?3RrWxE" TargetMode="External"/><Relationship Id="rId82" Type="http://schemas.openxmlformats.org/officeDocument/2006/relationships/hyperlink" Target="https://www.zotero.org/google-docs/?vH08K2" TargetMode="External"/><Relationship Id="rId199" Type="http://schemas.openxmlformats.org/officeDocument/2006/relationships/hyperlink" Target="https://www.zotero.org/google-docs/?b5z5ge" TargetMode="External"/><Relationship Id="rId203" Type="http://schemas.openxmlformats.org/officeDocument/2006/relationships/hyperlink" Target="https://www.zotero.org/google-docs/?apk0f1" TargetMode="External"/><Relationship Id="rId19" Type="http://schemas.openxmlformats.org/officeDocument/2006/relationships/hyperlink" Target="https://www.zotero.org/google-docs/?JhhIUf" TargetMode="External"/><Relationship Id="rId224" Type="http://schemas.openxmlformats.org/officeDocument/2006/relationships/image" Target="media/image25.png"/><Relationship Id="rId30" Type="http://schemas.openxmlformats.org/officeDocument/2006/relationships/hyperlink" Target="https://www.zotero.org/google-docs/?6XsBnx" TargetMode="External"/><Relationship Id="rId105" Type="http://schemas.openxmlformats.org/officeDocument/2006/relationships/hyperlink" Target="https://www.zotero.org/google-docs/?vH08K2" TargetMode="External"/><Relationship Id="rId126" Type="http://schemas.openxmlformats.org/officeDocument/2006/relationships/hyperlink" Target="https://www.zotero.org/google-docs/?vH08K2" TargetMode="External"/><Relationship Id="rId147" Type="http://schemas.openxmlformats.org/officeDocument/2006/relationships/hyperlink" Target="https://www.zotero.org/google-docs/?vH08K2" TargetMode="External"/><Relationship Id="rId168" Type="http://schemas.openxmlformats.org/officeDocument/2006/relationships/hyperlink" Target="https://www.zotero.org/google-docs/?dgRTEd" TargetMode="External"/><Relationship Id="rId51" Type="http://schemas.openxmlformats.org/officeDocument/2006/relationships/hyperlink" Target="https://www.zotero.org/google-docs/?WRX0Cl" TargetMode="External"/><Relationship Id="rId72" Type="http://schemas.openxmlformats.org/officeDocument/2006/relationships/hyperlink" Target="https://www.zotero.org/google-docs/?vH08K2" TargetMode="External"/><Relationship Id="rId93" Type="http://schemas.openxmlformats.org/officeDocument/2006/relationships/hyperlink" Target="https://www.zotero.org/google-docs/?vH08K2" TargetMode="External"/><Relationship Id="rId189" Type="http://schemas.openxmlformats.org/officeDocument/2006/relationships/hyperlink" Target="https://www.zotero.org/google-docs/?tF76Xo" TargetMode="External"/><Relationship Id="rId3" Type="http://schemas.openxmlformats.org/officeDocument/2006/relationships/numbering" Target="numbering.xml"/><Relationship Id="rId214"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07155864024B74D93B266D2446A1976" ma:contentTypeVersion="18" ma:contentTypeDescription="Create a new document." ma:contentTypeScope="" ma:versionID="22d06530062b9c703776e1d95865e297">
  <xsd:schema xmlns:xsd="http://www.w3.org/2001/XMLSchema" xmlns:xs="http://www.w3.org/2001/XMLSchema" xmlns:p="http://schemas.microsoft.com/office/2006/metadata/properties" xmlns:ns2="329ff056-95d8-468b-b202-8f90e5a3f496" xmlns:ns3="d48f1d17-9604-4b6c-9d46-5bbe480a7abe" targetNamespace="http://schemas.microsoft.com/office/2006/metadata/properties" ma:root="true" ma:fieldsID="cbdd154f070ba84a47b68d80294b4a14" ns2:_="" ns3:_="">
    <xsd:import namespace="329ff056-95d8-468b-b202-8f90e5a3f496"/>
    <xsd:import namespace="d48f1d17-9604-4b6c-9d46-5bbe480a7ab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9ff056-95d8-468b-b202-8f90e5a3f4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e31e3ec-82b2-4510-8c6c-8b9e0fefcef1"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48f1d17-9604-4b6c-9d46-5bbe480a7ab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65bf1311-f67d-4aaf-9ba0-fd742ff7187f}" ma:internalName="TaxCatchAll" ma:showField="CatchAllData" ma:web="d48f1d17-9604-4b6c-9d46-5bbe480a7ab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d48f1d17-9604-4b6c-9d46-5bbe480a7abe" xsi:nil="true"/>
    <lcf76f155ced4ddcb4097134ff3c332f xmlns="329ff056-95d8-468b-b202-8f90e5a3f49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E323238-1EF7-429C-8DC0-156AF19381C2}"/>
</file>

<file path=customXml/itemProps2.xml><?xml version="1.0" encoding="utf-8"?>
<ds:datastoreItem xmlns:ds="http://schemas.openxmlformats.org/officeDocument/2006/customXml" ds:itemID="{B638D883-64CE-479E-AC1F-DF729080A81F}">
  <ds:schemaRefs>
    <ds:schemaRef ds:uri="http://schemas.microsoft.com/sharepoint/v3/contenttype/forms"/>
  </ds:schemaRefs>
</ds:datastoreItem>
</file>

<file path=customXml/itemProps3.xml><?xml version="1.0" encoding="utf-8"?>
<ds:datastoreItem xmlns:ds="http://schemas.openxmlformats.org/officeDocument/2006/customXml" ds:itemID="{EFD51167-6ADD-4FBE-8510-3D8ABF8E6638}"/>
</file>

<file path=docProps/app.xml><?xml version="1.0" encoding="utf-8"?>
<Properties xmlns="http://schemas.openxmlformats.org/officeDocument/2006/extended-properties" xmlns:vt="http://schemas.openxmlformats.org/officeDocument/2006/docPropsVTypes">
  <Template>Normal.dotm</Template>
  <TotalTime>0</TotalTime>
  <Pages>50</Pages>
  <Words>15617</Words>
  <Characters>89019</Characters>
  <Application>Microsoft Office Word</Application>
  <DocSecurity>0</DocSecurity>
  <Lines>741</Lines>
  <Paragraphs>208</Paragraphs>
  <ScaleCrop>false</ScaleCrop>
  <Company/>
  <LinksUpToDate>false</LinksUpToDate>
  <CharactersWithSpaces>104428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Ramey, Kirsten@Wildlife</dc:creator>
  <cp:keywords/>
  <cp:lastModifiedBy>Ramey, Kirsten@Wildlife</cp:lastModifiedBy>
  <cp:revision>2</cp:revision>
  <dcterms:created xsi:type="dcterms:W3CDTF">2024-08-16T18:29:00Z</dcterms:created>
  <dcterms:modified xsi:type="dcterms:W3CDTF">2024-08-16T18:29:00Z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0x010100807155864024B74D93B266D2446A1976</vt:lpwstr>
  </property>
</Properties>
</file>